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56A0A1" w14:textId="77777777" w:rsidR="00915293" w:rsidRPr="00224479" w:rsidRDefault="003644FF" w:rsidP="00FC1676">
      <w:pPr>
        <w:jc w:val="left"/>
        <w:rPr>
          <w:b/>
        </w:rPr>
      </w:pPr>
      <w:r w:rsidRPr="00224479">
        <w:rPr>
          <w:rFonts w:hint="eastAsia"/>
          <w:b/>
        </w:rPr>
        <w:t>费用设置</w:t>
      </w:r>
      <w:r w:rsidR="009160B3" w:rsidRPr="00224479">
        <w:rPr>
          <w:b/>
        </w:rPr>
        <w:t>：</w:t>
      </w:r>
    </w:p>
    <w:p w14:paraId="1A5D35AE" w14:textId="77777777" w:rsidR="009160B3" w:rsidRDefault="009160B3" w:rsidP="00FC1676">
      <w:pPr>
        <w:jc w:val="left"/>
      </w:pPr>
      <w:r>
        <w:rPr>
          <w:rFonts w:hint="eastAsia"/>
        </w:rPr>
        <w:t>普通</w:t>
      </w:r>
      <w:r w:rsidR="00295AF9">
        <w:rPr>
          <w:rFonts w:hint="eastAsia"/>
        </w:rPr>
        <w:t>/</w:t>
      </w:r>
      <w:r w:rsidR="00295AF9">
        <w:rPr>
          <w:rFonts w:hint="eastAsia"/>
        </w:rPr>
        <w:t>超级</w:t>
      </w:r>
      <w:r>
        <w:t>管理员</w:t>
      </w:r>
      <w:r>
        <w:t>-&gt;</w:t>
      </w:r>
      <w:r>
        <w:rPr>
          <w:rFonts w:hint="eastAsia"/>
        </w:rPr>
        <w:t>用户</w:t>
      </w:r>
      <w:r>
        <w:t>管理</w:t>
      </w:r>
      <w:r>
        <w:t>-&gt;</w:t>
      </w:r>
      <w:r>
        <w:rPr>
          <w:rFonts w:hint="eastAsia"/>
        </w:rPr>
        <w:t>医生</w:t>
      </w:r>
      <w:r>
        <w:t>列表</w:t>
      </w:r>
      <w:r>
        <w:t>-&gt;</w:t>
      </w:r>
      <w:r>
        <w:rPr>
          <w:rFonts w:hint="eastAsia"/>
        </w:rPr>
        <w:t>会诊费</w:t>
      </w:r>
    </w:p>
    <w:p w14:paraId="04E10AFD" w14:textId="77777777" w:rsidR="009160B3" w:rsidRDefault="009160B3" w:rsidP="00FC1676">
      <w:pPr>
        <w:jc w:val="left"/>
      </w:pPr>
      <w:r>
        <w:rPr>
          <w:rFonts w:hint="eastAsia"/>
        </w:rPr>
        <w:t>超级</w:t>
      </w:r>
      <w:r>
        <w:t>管理员</w:t>
      </w:r>
      <w:r>
        <w:t>-&gt;</w:t>
      </w:r>
      <w:r>
        <w:rPr>
          <w:rFonts w:hint="eastAsia"/>
        </w:rPr>
        <w:t>用户</w:t>
      </w:r>
      <w:r>
        <w:t>管理</w:t>
      </w:r>
      <w:r>
        <w:t>-&gt;</w:t>
      </w:r>
      <w:r>
        <w:rPr>
          <w:rFonts w:hint="eastAsia"/>
        </w:rPr>
        <w:t>翻译</w:t>
      </w:r>
      <w:r>
        <w:t>列表</w:t>
      </w:r>
      <w:r>
        <w:t>-&gt;</w:t>
      </w:r>
      <w:r>
        <w:rPr>
          <w:rFonts w:hint="eastAsia"/>
        </w:rPr>
        <w:t>翻译费用</w:t>
      </w:r>
    </w:p>
    <w:p w14:paraId="486F36EB" w14:textId="77777777" w:rsidR="00410E3E" w:rsidRDefault="00410E3E" w:rsidP="00FC1676">
      <w:pPr>
        <w:jc w:val="left"/>
      </w:pPr>
      <w:r>
        <w:rPr>
          <w:rFonts w:hint="eastAsia"/>
        </w:rPr>
        <w:t>这两处</w:t>
      </w:r>
      <w:r>
        <w:t>费用设置都</w:t>
      </w:r>
      <w:r>
        <w:rPr>
          <w:rFonts w:hint="eastAsia"/>
        </w:rPr>
        <w:t>是“美元</w:t>
      </w:r>
      <w:r>
        <w:rPr>
          <w:rFonts w:hint="eastAsia"/>
        </w:rPr>
        <w:t>$</w:t>
      </w:r>
      <w:r>
        <w:rPr>
          <w:rFonts w:hint="eastAsia"/>
        </w:rPr>
        <w:t>”</w:t>
      </w:r>
    </w:p>
    <w:p w14:paraId="6D9AB940" w14:textId="77777777" w:rsidR="003644FF" w:rsidRDefault="00051155" w:rsidP="00FC1676">
      <w:pPr>
        <w:jc w:val="left"/>
      </w:pPr>
      <w:r>
        <w:rPr>
          <w:noProof/>
        </w:rPr>
        <w:drawing>
          <wp:inline distT="0" distB="0" distL="0" distR="0" wp14:anchorId="629050D0" wp14:editId="55791CD2">
            <wp:extent cx="5274310" cy="16992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AAF5" w14:textId="77777777" w:rsidR="00051155" w:rsidRDefault="00224479" w:rsidP="00FC1676">
      <w:pPr>
        <w:jc w:val="left"/>
      </w:pPr>
      <w:r>
        <w:rPr>
          <w:noProof/>
        </w:rPr>
        <w:drawing>
          <wp:inline distT="0" distB="0" distL="0" distR="0" wp14:anchorId="2253754A" wp14:editId="76C758EB">
            <wp:extent cx="5274310" cy="19157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69A0" w14:textId="77777777" w:rsidR="00434B11" w:rsidRDefault="00434B11" w:rsidP="00FC1676">
      <w:pPr>
        <w:jc w:val="left"/>
      </w:pPr>
    </w:p>
    <w:p w14:paraId="7E88D2D2" w14:textId="77777777" w:rsidR="003644FF" w:rsidRPr="00224479" w:rsidRDefault="003644FF" w:rsidP="00FC1676">
      <w:pPr>
        <w:jc w:val="left"/>
        <w:rPr>
          <w:b/>
        </w:rPr>
      </w:pPr>
      <w:r w:rsidRPr="00224479">
        <w:rPr>
          <w:rFonts w:hint="eastAsia"/>
          <w:b/>
        </w:rPr>
        <w:t>确认预约</w:t>
      </w:r>
      <w:r w:rsidRPr="00224479">
        <w:rPr>
          <w:b/>
        </w:rPr>
        <w:t>信息：</w:t>
      </w:r>
    </w:p>
    <w:p w14:paraId="620CCF3A" w14:textId="663E2E2B" w:rsidR="00410E3E" w:rsidRDefault="00410E3E" w:rsidP="00FC1676">
      <w:pPr>
        <w:jc w:val="left"/>
      </w:pPr>
      <w:r>
        <w:rPr>
          <w:rFonts w:hint="eastAsia"/>
        </w:rPr>
        <w:t>患者预约时</w:t>
      </w:r>
      <w:r>
        <w:t>在</w:t>
      </w:r>
      <w:r>
        <w:rPr>
          <w:rFonts w:hint="eastAsia"/>
        </w:rPr>
        <w:t>“确认预约信息”页中</w:t>
      </w:r>
      <w:r>
        <w:t>的会诊费</w:t>
      </w:r>
      <w:r>
        <w:rPr>
          <w:rFonts w:hint="eastAsia"/>
        </w:rPr>
        <w:t>项</w:t>
      </w:r>
      <w:r>
        <w:t>，显示两个价格</w:t>
      </w:r>
      <w:r>
        <w:rPr>
          <w:rFonts w:hint="eastAsia"/>
        </w:rPr>
        <w:t>：</w:t>
      </w:r>
      <w:r>
        <w:t>美元价格</w:t>
      </w:r>
      <w:r>
        <w:rPr>
          <w:rFonts w:hint="eastAsia"/>
        </w:rPr>
        <w:t>和</w:t>
      </w:r>
      <w:r>
        <w:t>人民币价格</w:t>
      </w:r>
      <w:r>
        <w:rPr>
          <w:rFonts w:hint="eastAsia"/>
        </w:rPr>
        <w:t>，还要</w:t>
      </w:r>
      <w:r>
        <w:t>显示汇率标准</w:t>
      </w:r>
      <w:r>
        <w:rPr>
          <w:rFonts w:hint="eastAsia"/>
        </w:rPr>
        <w:t>（当月汇率以上月平均汇率为准）</w:t>
      </w:r>
    </w:p>
    <w:p w14:paraId="2076D789" w14:textId="16E4EEDC" w:rsidR="00410E3E" w:rsidRDefault="00896C84" w:rsidP="00FC1676">
      <w:pPr>
        <w:jc w:val="left"/>
      </w:pPr>
      <w:r w:rsidRPr="00896C84">
        <w:rPr>
          <w:noProof/>
        </w:rPr>
        <w:drawing>
          <wp:inline distT="0" distB="0" distL="0" distR="0" wp14:anchorId="69BC65A6" wp14:editId="4F255517">
            <wp:extent cx="5274310" cy="2779268"/>
            <wp:effectExtent l="0" t="0" r="0" b="0"/>
            <wp:docPr id="27" name="图片 27" descr="C:\Users\Administrator\Desktop\医疗新增图片-1226\患者-确认预约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医疗新增图片-1226\患者-确认预约信息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0727" w14:textId="62B7020E" w:rsidR="00896C84" w:rsidRPr="00896C84" w:rsidRDefault="00896C84" w:rsidP="00896C84">
      <w:pPr>
        <w:jc w:val="center"/>
        <w:rPr>
          <w:sz w:val="18"/>
          <w:szCs w:val="18"/>
        </w:rPr>
      </w:pPr>
      <w:r w:rsidRPr="00896C84">
        <w:rPr>
          <w:rFonts w:hint="eastAsia"/>
          <w:sz w:val="18"/>
          <w:szCs w:val="18"/>
        </w:rPr>
        <w:t>确认预约信息</w:t>
      </w:r>
    </w:p>
    <w:p w14:paraId="0A377917" w14:textId="77777777" w:rsidR="00690C89" w:rsidRDefault="00690C89" w:rsidP="00FC1676">
      <w:pPr>
        <w:jc w:val="left"/>
      </w:pPr>
    </w:p>
    <w:p w14:paraId="0D2D246D" w14:textId="77777777" w:rsidR="003E6274" w:rsidRPr="00434B11" w:rsidRDefault="003E6274" w:rsidP="00FC1676">
      <w:pPr>
        <w:jc w:val="left"/>
        <w:rPr>
          <w:b/>
        </w:rPr>
      </w:pPr>
      <w:r w:rsidRPr="00434B11">
        <w:rPr>
          <w:rFonts w:hint="eastAsia"/>
          <w:b/>
        </w:rPr>
        <w:lastRenderedPageBreak/>
        <w:t>会诊列表中</w:t>
      </w:r>
      <w:r w:rsidRPr="00434B11">
        <w:rPr>
          <w:b/>
        </w:rPr>
        <w:t>会诊费显示：</w:t>
      </w:r>
    </w:p>
    <w:p w14:paraId="17DB1E80" w14:textId="77777777" w:rsidR="00546F6A" w:rsidRDefault="00546F6A" w:rsidP="00FC1676">
      <w:pPr>
        <w:jc w:val="left"/>
      </w:pPr>
      <w:r>
        <w:rPr>
          <w:rFonts w:hint="eastAsia"/>
        </w:rPr>
        <w:t>患者</w:t>
      </w:r>
      <w:r>
        <w:rPr>
          <w:rFonts w:hint="eastAsia"/>
        </w:rPr>
        <w:t>-</w:t>
      </w:r>
      <w:r>
        <w:t>&gt;</w:t>
      </w:r>
      <w:r w:rsidR="003E6274">
        <w:rPr>
          <w:rFonts w:hint="eastAsia"/>
        </w:rPr>
        <w:t>我</w:t>
      </w:r>
      <w:r w:rsidR="003E6274">
        <w:t>的会诊</w:t>
      </w:r>
      <w:r w:rsidR="003E6274">
        <w:t>-&gt;</w:t>
      </w:r>
      <w:r w:rsidR="003E6274">
        <w:rPr>
          <w:rFonts w:hint="eastAsia"/>
        </w:rPr>
        <w:t>会诊</w:t>
      </w:r>
      <w:r w:rsidR="003E6274">
        <w:t>列表</w:t>
      </w:r>
      <w:r w:rsidR="003E6274">
        <w:t>-&gt;</w:t>
      </w:r>
      <w:r w:rsidR="003E6274">
        <w:rPr>
          <w:rFonts w:hint="eastAsia"/>
        </w:rPr>
        <w:t>会诊</w:t>
      </w:r>
      <w:r w:rsidR="003E6274">
        <w:t>费</w:t>
      </w:r>
    </w:p>
    <w:p w14:paraId="4C2DD11E" w14:textId="77777777" w:rsidR="005B2187" w:rsidRDefault="00546F6A" w:rsidP="00FC1676">
      <w:pPr>
        <w:jc w:val="left"/>
      </w:pPr>
      <w:r>
        <w:rPr>
          <w:rFonts w:hint="eastAsia"/>
        </w:rPr>
        <w:t>普通</w:t>
      </w:r>
      <w:r>
        <w:rPr>
          <w:rFonts w:hint="eastAsia"/>
        </w:rPr>
        <w:t>/</w:t>
      </w:r>
      <w:r>
        <w:rPr>
          <w:rFonts w:hint="eastAsia"/>
        </w:rPr>
        <w:t>超级</w:t>
      </w:r>
      <w:r>
        <w:t>管理员</w:t>
      </w:r>
      <w:r>
        <w:t>-&gt;</w:t>
      </w:r>
      <w:r>
        <w:rPr>
          <w:rFonts w:hint="eastAsia"/>
        </w:rPr>
        <w:t>会诊</w:t>
      </w:r>
      <w:r>
        <w:t>管理</w:t>
      </w:r>
      <w:r>
        <w:t>-&gt;</w:t>
      </w:r>
      <w:r>
        <w:rPr>
          <w:rFonts w:hint="eastAsia"/>
        </w:rPr>
        <w:t>会诊</w:t>
      </w:r>
      <w:r>
        <w:t>列表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会诊</w:t>
      </w:r>
      <w:r>
        <w:t>费</w:t>
      </w:r>
    </w:p>
    <w:p w14:paraId="14BC43B8" w14:textId="77777777" w:rsidR="00802CC6" w:rsidRDefault="00802CC6" w:rsidP="00FC1676">
      <w:pPr>
        <w:jc w:val="left"/>
      </w:pPr>
      <w:r>
        <w:rPr>
          <w:rFonts w:hint="eastAsia"/>
        </w:rPr>
        <w:t>支付前</w:t>
      </w:r>
      <w:r>
        <w:t>，</w:t>
      </w:r>
      <w:r w:rsidR="003E6274">
        <w:rPr>
          <w:rFonts w:hint="eastAsia"/>
        </w:rPr>
        <w:t>这</w:t>
      </w:r>
      <w:r w:rsidR="003E6274">
        <w:t>两处均显示两个</w:t>
      </w:r>
      <w:r w:rsidR="003E6274">
        <w:rPr>
          <w:rFonts w:hint="eastAsia"/>
        </w:rPr>
        <w:t>价格</w:t>
      </w:r>
      <w:r w:rsidR="003E6274">
        <w:t>：美元价格</w:t>
      </w:r>
      <w:r w:rsidR="003E6274">
        <w:rPr>
          <w:rFonts w:hint="eastAsia"/>
        </w:rPr>
        <w:t>和</w:t>
      </w:r>
      <w:r w:rsidR="003E6274">
        <w:t>人民币价格</w:t>
      </w:r>
    </w:p>
    <w:p w14:paraId="157E98D4" w14:textId="161683F8" w:rsidR="003E6274" w:rsidRDefault="00802CC6" w:rsidP="00FC1676">
      <w:pPr>
        <w:jc w:val="left"/>
      </w:pPr>
      <w:r>
        <w:rPr>
          <w:rFonts w:hint="eastAsia"/>
        </w:rPr>
        <w:t>支付</w:t>
      </w:r>
      <w:r>
        <w:t>后，</w:t>
      </w:r>
      <w:r>
        <w:rPr>
          <w:rFonts w:hint="eastAsia"/>
        </w:rPr>
        <w:t>按照</w:t>
      </w:r>
      <w:r>
        <w:t>支付方式显示</w:t>
      </w:r>
      <w:r>
        <w:rPr>
          <w:rFonts w:hint="eastAsia"/>
        </w:rPr>
        <w:t>相应</w:t>
      </w:r>
      <w:r>
        <w:t>的</w:t>
      </w:r>
      <w:r>
        <w:rPr>
          <w:rFonts w:hint="eastAsia"/>
        </w:rPr>
        <w:t>会诊</w:t>
      </w:r>
      <w:r>
        <w:t>费价格</w:t>
      </w:r>
    </w:p>
    <w:p w14:paraId="34B9AC39" w14:textId="2171DB2D" w:rsidR="003E6274" w:rsidRDefault="00C34625" w:rsidP="00FC1676">
      <w:pPr>
        <w:jc w:val="left"/>
      </w:pPr>
      <w:r w:rsidRPr="00C34625">
        <w:rPr>
          <w:noProof/>
        </w:rPr>
        <w:drawing>
          <wp:inline distT="0" distB="0" distL="0" distR="0" wp14:anchorId="5E054475" wp14:editId="34BEACA7">
            <wp:extent cx="5274310" cy="3760876"/>
            <wp:effectExtent l="0" t="0" r="0" b="0"/>
            <wp:docPr id="1" name="图片 1" descr="C:\Users\Administrator\Desktop\医疗新增图片-1226\患者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医疗新增图片-1226\患者-会诊列表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0CAD1" w14:textId="77777777" w:rsidR="00546F6A" w:rsidRDefault="00546F6A" w:rsidP="00FC1676">
      <w:pPr>
        <w:jc w:val="left"/>
      </w:pPr>
    </w:p>
    <w:p w14:paraId="69419209" w14:textId="77777777" w:rsidR="00410E3E" w:rsidRPr="00434B11" w:rsidRDefault="00410E3E" w:rsidP="00FC1676">
      <w:pPr>
        <w:jc w:val="left"/>
        <w:rPr>
          <w:b/>
        </w:rPr>
      </w:pPr>
      <w:r w:rsidRPr="00434B11">
        <w:rPr>
          <w:rFonts w:hint="eastAsia"/>
          <w:b/>
        </w:rPr>
        <w:t>支付</w:t>
      </w:r>
      <w:r w:rsidRPr="00434B11">
        <w:rPr>
          <w:b/>
        </w:rPr>
        <w:t>页面</w:t>
      </w:r>
      <w:r w:rsidR="003644FF" w:rsidRPr="00434B11">
        <w:rPr>
          <w:rFonts w:hint="eastAsia"/>
          <w:b/>
        </w:rPr>
        <w:t>：</w:t>
      </w:r>
    </w:p>
    <w:p w14:paraId="138C4282" w14:textId="5FF5E8F0" w:rsidR="003644FF" w:rsidRDefault="003644FF" w:rsidP="00FC1676">
      <w:pPr>
        <w:jc w:val="left"/>
      </w:pPr>
      <w:r>
        <w:rPr>
          <w:rFonts w:hint="eastAsia"/>
        </w:rPr>
        <w:t>在支付</w:t>
      </w:r>
      <w:r>
        <w:t>页面</w:t>
      </w:r>
      <w:r>
        <w:rPr>
          <w:rFonts w:hint="eastAsia"/>
        </w:rPr>
        <w:t>的</w:t>
      </w:r>
      <w:r>
        <w:t>支付金额项显示两个价格：美元价格</w:t>
      </w:r>
      <w:r>
        <w:rPr>
          <w:rFonts w:hint="eastAsia"/>
        </w:rPr>
        <w:t>和</w:t>
      </w:r>
      <w:r>
        <w:t>人民币价格</w:t>
      </w:r>
      <w:r>
        <w:rPr>
          <w:rFonts w:hint="eastAsia"/>
        </w:rPr>
        <w:t>，加上提示“注意</w:t>
      </w:r>
      <w:r>
        <w:t>：使用银联在线支付人民币价格</w:t>
      </w:r>
      <w:r>
        <w:rPr>
          <w:rFonts w:hint="eastAsia"/>
        </w:rPr>
        <w:t>/</w:t>
      </w:r>
      <w:r>
        <w:rPr>
          <w:rFonts w:hint="eastAsia"/>
        </w:rPr>
        <w:t>使用</w:t>
      </w:r>
      <w:r>
        <w:rPr>
          <w:rFonts w:hint="eastAsia"/>
        </w:rPr>
        <w:t>P</w:t>
      </w:r>
      <w:r>
        <w:t>ayPal</w:t>
      </w:r>
      <w:r>
        <w:t>支付美元价格</w:t>
      </w:r>
      <w:r>
        <w:rPr>
          <w:rFonts w:hint="eastAsia"/>
        </w:rPr>
        <w:t>”</w:t>
      </w:r>
    </w:p>
    <w:p w14:paraId="06E02389" w14:textId="59F2D499" w:rsidR="003E6274" w:rsidRDefault="00A53195" w:rsidP="00FC1676">
      <w:pPr>
        <w:jc w:val="left"/>
      </w:pPr>
      <w:r w:rsidRPr="00A53195">
        <w:rPr>
          <w:noProof/>
        </w:rPr>
        <w:drawing>
          <wp:inline distT="0" distB="0" distL="0" distR="0" wp14:anchorId="14757716" wp14:editId="3B4ACD52">
            <wp:extent cx="5274310" cy="2812965"/>
            <wp:effectExtent l="0" t="0" r="0" b="0"/>
            <wp:docPr id="9" name="图片 9" descr="C:\Users\Administrator\Desktop\医疗新增图片-1226\患者-支付页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医疗新增图片-1226\患者-支付页面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FBFC" w14:textId="77777777" w:rsidR="00690C89" w:rsidRDefault="00690C89" w:rsidP="00FC1676">
      <w:pPr>
        <w:jc w:val="left"/>
      </w:pPr>
    </w:p>
    <w:p w14:paraId="6332DBBF" w14:textId="77777777" w:rsidR="003E6274" w:rsidRPr="00434B11" w:rsidRDefault="003E6274" w:rsidP="00FC1676">
      <w:pPr>
        <w:jc w:val="left"/>
        <w:rPr>
          <w:b/>
        </w:rPr>
      </w:pPr>
      <w:r w:rsidRPr="00434B11">
        <w:rPr>
          <w:rFonts w:hint="eastAsia"/>
          <w:b/>
        </w:rPr>
        <w:lastRenderedPageBreak/>
        <w:t>更改</w:t>
      </w:r>
      <w:r w:rsidRPr="00434B11">
        <w:rPr>
          <w:b/>
        </w:rPr>
        <w:t>会诊费：</w:t>
      </w:r>
    </w:p>
    <w:p w14:paraId="31250920" w14:textId="77777777" w:rsidR="009160B3" w:rsidRDefault="00295AF9" w:rsidP="00FC1676">
      <w:pPr>
        <w:jc w:val="left"/>
      </w:pPr>
      <w:r>
        <w:rPr>
          <w:rFonts w:hint="eastAsia"/>
        </w:rPr>
        <w:t>普通</w:t>
      </w:r>
      <w:r>
        <w:rPr>
          <w:rFonts w:hint="eastAsia"/>
        </w:rPr>
        <w:t>/</w:t>
      </w:r>
      <w:r>
        <w:rPr>
          <w:rFonts w:hint="eastAsia"/>
        </w:rPr>
        <w:t>超级</w:t>
      </w:r>
      <w:r>
        <w:t>管理员</w:t>
      </w:r>
      <w:r>
        <w:t>-&gt;</w:t>
      </w:r>
      <w:r>
        <w:rPr>
          <w:rFonts w:hint="eastAsia"/>
        </w:rPr>
        <w:t>会诊</w:t>
      </w:r>
      <w:r>
        <w:t>管理</w:t>
      </w:r>
      <w:r>
        <w:t>-&gt;</w:t>
      </w:r>
      <w:r>
        <w:rPr>
          <w:rFonts w:hint="eastAsia"/>
        </w:rPr>
        <w:t>会诊</w:t>
      </w:r>
      <w:r>
        <w:t>列表</w:t>
      </w:r>
      <w:r>
        <w:t>-&gt;</w:t>
      </w:r>
      <w:r>
        <w:rPr>
          <w:rFonts w:hint="eastAsia"/>
        </w:rPr>
        <w:t>会诊费</w:t>
      </w:r>
      <w:r>
        <w:t>更改（</w:t>
      </w:r>
      <w:r>
        <w:rPr>
          <w:rFonts w:hint="eastAsia"/>
        </w:rPr>
        <w:t>待付款</w:t>
      </w:r>
      <w:r>
        <w:t>状态）</w:t>
      </w:r>
    </w:p>
    <w:p w14:paraId="74DBE930" w14:textId="77777777" w:rsidR="003E6274" w:rsidRDefault="003E6274" w:rsidP="00FC1676">
      <w:pPr>
        <w:jc w:val="left"/>
      </w:pPr>
      <w:r>
        <w:rPr>
          <w:rFonts w:hint="eastAsia"/>
        </w:rPr>
        <w:t>更改</w:t>
      </w:r>
      <w:r>
        <w:t>会诊费窗口中，</w:t>
      </w:r>
      <w:r>
        <w:rPr>
          <w:rFonts w:hint="eastAsia"/>
        </w:rPr>
        <w:t>修改</w:t>
      </w:r>
      <w:r>
        <w:t>的是</w:t>
      </w:r>
      <w:r>
        <w:rPr>
          <w:rFonts w:hint="eastAsia"/>
        </w:rPr>
        <w:t>美元</w:t>
      </w:r>
      <w:r>
        <w:rPr>
          <w:rFonts w:hint="eastAsia"/>
        </w:rPr>
        <w:t>$</w:t>
      </w:r>
      <w:r>
        <w:rPr>
          <w:rFonts w:hint="eastAsia"/>
        </w:rPr>
        <w:t>价格</w:t>
      </w:r>
      <w:r>
        <w:t>，修改成功后，会诊费项</w:t>
      </w:r>
      <w:r>
        <w:rPr>
          <w:rFonts w:hint="eastAsia"/>
        </w:rPr>
        <w:t>显示</w:t>
      </w:r>
      <w:r>
        <w:t>美元价格和</w:t>
      </w:r>
      <w:r>
        <w:rPr>
          <w:rFonts w:hint="eastAsia"/>
        </w:rPr>
        <w:t>自动</w:t>
      </w:r>
      <w:r>
        <w:t>换算好的人民币价格</w:t>
      </w:r>
      <w:r w:rsidR="00193AEC" w:rsidRPr="00193AEC">
        <w:rPr>
          <w:rFonts w:hint="eastAsia"/>
          <w:color w:val="FF0000"/>
        </w:rPr>
        <w:t>（截图</w:t>
      </w:r>
      <w:r w:rsidR="00193AEC" w:rsidRPr="00193AEC">
        <w:rPr>
          <w:color w:val="FF0000"/>
        </w:rPr>
        <w:t>设计仅供参考</w:t>
      </w:r>
      <w:r w:rsidR="00193AEC" w:rsidRPr="00193AEC">
        <w:rPr>
          <w:rFonts w:hint="eastAsia"/>
          <w:color w:val="FF0000"/>
        </w:rPr>
        <w:t>）</w:t>
      </w:r>
    </w:p>
    <w:p w14:paraId="338DCB1A" w14:textId="77777777" w:rsidR="005B2187" w:rsidRDefault="003E6274" w:rsidP="00FC1676">
      <w:pPr>
        <w:jc w:val="left"/>
      </w:pPr>
      <w:r w:rsidRPr="003E6274">
        <w:rPr>
          <w:noProof/>
        </w:rPr>
        <w:drawing>
          <wp:inline distT="0" distB="0" distL="0" distR="0" wp14:anchorId="5D064604" wp14:editId="54B8E2B7">
            <wp:extent cx="5274310" cy="1744918"/>
            <wp:effectExtent l="0" t="0" r="2540" b="8255"/>
            <wp:docPr id="4" name="图片 4" descr="C:\Users\Administrator\Desktop\更改会诊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更改会诊费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773D" w14:textId="77777777" w:rsidR="00690C89" w:rsidRDefault="00690C89" w:rsidP="00FC1676">
      <w:pPr>
        <w:jc w:val="left"/>
      </w:pPr>
    </w:p>
    <w:p w14:paraId="09AC545A" w14:textId="77777777" w:rsidR="005B2187" w:rsidRDefault="005B2187" w:rsidP="00FC1676">
      <w:pPr>
        <w:jc w:val="left"/>
        <w:rPr>
          <w:noProof/>
        </w:rPr>
      </w:pPr>
      <w:r>
        <w:rPr>
          <w:rFonts w:hint="eastAsia"/>
        </w:rPr>
        <w:t>订单</w:t>
      </w:r>
      <w:r>
        <w:t>跟踪中</w:t>
      </w:r>
      <w:r>
        <w:rPr>
          <w:rFonts w:hint="eastAsia"/>
        </w:rPr>
        <w:t>，会诊</w:t>
      </w:r>
      <w:r>
        <w:t>费变更为</w:t>
      </w:r>
      <w:r w:rsidR="00802CC6">
        <w:t>$</w:t>
      </w:r>
      <w:r w:rsidR="00A66E14">
        <w:t>xxx</w:t>
      </w:r>
      <w:r>
        <w:rPr>
          <w:rFonts w:hint="eastAsia"/>
        </w:rPr>
        <w:t>，</w:t>
      </w:r>
      <w:r>
        <w:t>只显示美元价格</w:t>
      </w:r>
    </w:p>
    <w:p w14:paraId="332CB778" w14:textId="77777777" w:rsidR="00ED3507" w:rsidRDefault="00ED3507" w:rsidP="00FC1676">
      <w:pPr>
        <w:jc w:val="left"/>
      </w:pPr>
      <w:r>
        <w:rPr>
          <w:noProof/>
        </w:rPr>
        <w:drawing>
          <wp:inline distT="0" distB="0" distL="0" distR="0" wp14:anchorId="53DE6976" wp14:editId="1680ABB0">
            <wp:extent cx="5274310" cy="199263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47F7" w14:textId="77777777" w:rsidR="005B2187" w:rsidRDefault="005B2187" w:rsidP="00FC1676">
      <w:pPr>
        <w:jc w:val="left"/>
      </w:pPr>
    </w:p>
    <w:p w14:paraId="41E0B29C" w14:textId="77777777" w:rsidR="005B2187" w:rsidRPr="004D2A39" w:rsidRDefault="005B2187" w:rsidP="00FC1676">
      <w:pPr>
        <w:jc w:val="left"/>
        <w:rPr>
          <w:b/>
        </w:rPr>
      </w:pPr>
      <w:r w:rsidRPr="004D2A39">
        <w:rPr>
          <w:rFonts w:hint="eastAsia"/>
          <w:b/>
        </w:rPr>
        <w:t>退款：</w:t>
      </w:r>
    </w:p>
    <w:p w14:paraId="6430E961" w14:textId="77777777" w:rsidR="00FC1676" w:rsidRPr="00FC1676" w:rsidRDefault="00A66E14" w:rsidP="00FC1676">
      <w:pPr>
        <w:jc w:val="left"/>
      </w:pPr>
      <w:r>
        <w:rPr>
          <w:rFonts w:hint="eastAsia"/>
        </w:rPr>
        <w:t>根据付款</w:t>
      </w:r>
      <w:r>
        <w:t>时选择的支付方式</w:t>
      </w:r>
      <w:r>
        <w:rPr>
          <w:rFonts w:hint="eastAsia"/>
        </w:rPr>
        <w:t>来显示</w:t>
      </w:r>
      <w:r>
        <w:t>退款金额的货币符号</w:t>
      </w:r>
      <w:r>
        <w:rPr>
          <w:rFonts w:hint="eastAsia"/>
        </w:rPr>
        <w:t>￥</w:t>
      </w:r>
      <w:r>
        <w:t>或者</w:t>
      </w:r>
      <w:r w:rsidR="00FC1676">
        <w:rPr>
          <w:rFonts w:hint="eastAsia"/>
        </w:rPr>
        <w:t>$</w:t>
      </w:r>
      <w:r w:rsidR="0072233D" w:rsidRPr="00193AEC">
        <w:rPr>
          <w:rFonts w:hint="eastAsia"/>
          <w:color w:val="FF0000"/>
        </w:rPr>
        <w:t>（截图</w:t>
      </w:r>
      <w:r w:rsidR="0072233D" w:rsidRPr="00193AEC">
        <w:rPr>
          <w:color w:val="FF0000"/>
        </w:rPr>
        <w:t>设计仅供参考</w:t>
      </w:r>
      <w:r w:rsidR="0072233D" w:rsidRPr="00193AEC">
        <w:rPr>
          <w:rFonts w:hint="eastAsia"/>
          <w:color w:val="FF0000"/>
        </w:rPr>
        <w:t>）</w:t>
      </w:r>
    </w:p>
    <w:p w14:paraId="43761EDB" w14:textId="77777777" w:rsidR="005B2187" w:rsidRPr="00A66E14" w:rsidRDefault="00A66E14" w:rsidP="00FC1676">
      <w:pPr>
        <w:pBdr>
          <w:bottom w:val="wave" w:sz="6" w:space="1" w:color="auto"/>
        </w:pBdr>
        <w:jc w:val="left"/>
      </w:pPr>
      <w:r w:rsidRPr="00A66E14">
        <w:rPr>
          <w:noProof/>
        </w:rPr>
        <w:lastRenderedPageBreak/>
        <w:drawing>
          <wp:inline distT="0" distB="0" distL="0" distR="0" wp14:anchorId="61472DEA" wp14:editId="02B965F1">
            <wp:extent cx="5274310" cy="3801349"/>
            <wp:effectExtent l="0" t="0" r="2540" b="8890"/>
            <wp:docPr id="7" name="图片 7" descr="C:\Users\Administrator\Desktop\退款金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退款金额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91A0" w14:textId="77777777" w:rsidR="0070424F" w:rsidRPr="00EC4DA8" w:rsidRDefault="0070424F" w:rsidP="00FC1676">
      <w:pPr>
        <w:jc w:val="left"/>
        <w:rPr>
          <w:b/>
        </w:rPr>
      </w:pPr>
      <w:r w:rsidRPr="00EC4DA8">
        <w:rPr>
          <w:rFonts w:hint="eastAsia"/>
          <w:b/>
        </w:rPr>
        <w:t>病历文件</w:t>
      </w:r>
      <w:r w:rsidRPr="00EC4DA8">
        <w:rPr>
          <w:b/>
        </w:rPr>
        <w:t>预览与下载：</w:t>
      </w:r>
    </w:p>
    <w:p w14:paraId="60E641A1" w14:textId="4DD3F256" w:rsidR="004D5D4B" w:rsidRDefault="00C407B8" w:rsidP="00FC1676">
      <w:pPr>
        <w:jc w:val="left"/>
      </w:pPr>
      <w:r>
        <w:rPr>
          <w:rFonts w:hint="eastAsia"/>
        </w:rPr>
        <w:t>病历详情</w:t>
      </w:r>
      <w:r>
        <w:t>页中，</w:t>
      </w:r>
      <w:r w:rsidR="004D5D4B">
        <w:rPr>
          <w:rFonts w:hint="eastAsia"/>
        </w:rPr>
        <w:t>图片（</w:t>
      </w:r>
      <w:r w:rsidR="004D5D4B">
        <w:rPr>
          <w:rFonts w:hint="eastAsia"/>
        </w:rPr>
        <w:t>JPG</w:t>
      </w:r>
      <w:r w:rsidR="004D5D4B">
        <w:rPr>
          <w:rFonts w:hint="eastAsia"/>
        </w:rPr>
        <w:t>和</w:t>
      </w:r>
      <w:r w:rsidR="004D5D4B">
        <w:rPr>
          <w:rFonts w:hint="eastAsia"/>
        </w:rPr>
        <w:t>PNG</w:t>
      </w:r>
      <w:r w:rsidR="004D5D4B">
        <w:rPr>
          <w:rFonts w:hint="eastAsia"/>
        </w:rPr>
        <w:t>）</w:t>
      </w:r>
      <w:r>
        <w:t>、</w:t>
      </w:r>
      <w:r>
        <w:rPr>
          <w:rFonts w:hint="eastAsia"/>
        </w:rPr>
        <w:t>W</w:t>
      </w:r>
      <w:r>
        <w:t>ord</w:t>
      </w:r>
      <w:r>
        <w:t>、</w:t>
      </w:r>
      <w:r>
        <w:rPr>
          <w:rFonts w:hint="eastAsia"/>
        </w:rPr>
        <w:t>PDF</w:t>
      </w:r>
      <w:r>
        <w:rPr>
          <w:rFonts w:hint="eastAsia"/>
        </w:rPr>
        <w:t>、</w:t>
      </w:r>
      <w:r>
        <w:rPr>
          <w:rFonts w:hint="eastAsia"/>
        </w:rPr>
        <w:t>DICOM</w:t>
      </w:r>
      <w:r>
        <w:rPr>
          <w:rFonts w:hint="eastAsia"/>
        </w:rPr>
        <w:t>格式</w:t>
      </w:r>
      <w:r>
        <w:t>均能点击</w:t>
      </w:r>
      <w:r>
        <w:rPr>
          <w:rFonts w:hint="eastAsia"/>
        </w:rPr>
        <w:t>文件</w:t>
      </w:r>
      <w:r>
        <w:t>图标打开</w:t>
      </w:r>
      <w:r>
        <w:rPr>
          <w:rFonts w:hint="eastAsia"/>
        </w:rPr>
        <w:t>预览窗口</w:t>
      </w:r>
      <w:r>
        <w:t>进行预览，其中</w:t>
      </w:r>
      <w:r>
        <w:rPr>
          <w:rFonts w:hint="eastAsia"/>
        </w:rPr>
        <w:t>D</w:t>
      </w:r>
      <w:r>
        <w:t>ICOM</w:t>
      </w:r>
      <w:r>
        <w:rPr>
          <w:rFonts w:hint="eastAsia"/>
        </w:rPr>
        <w:t>格式</w:t>
      </w:r>
      <w:r>
        <w:t>要</w:t>
      </w:r>
      <w:r>
        <w:rPr>
          <w:rFonts w:hint="eastAsia"/>
        </w:rPr>
        <w:t>求</w:t>
      </w:r>
      <w:r>
        <w:t>大屏或者</w:t>
      </w:r>
      <w:r>
        <w:rPr>
          <w:rFonts w:hint="eastAsia"/>
        </w:rPr>
        <w:t>全屏</w:t>
      </w:r>
      <w:r>
        <w:t>预览</w:t>
      </w:r>
      <w:r>
        <w:rPr>
          <w:rFonts w:hint="eastAsia"/>
        </w:rPr>
        <w:t>，</w:t>
      </w:r>
      <w:r>
        <w:t>每个预览窗口都有</w:t>
      </w:r>
      <w:r>
        <w:rPr>
          <w:rFonts w:hint="eastAsia"/>
        </w:rPr>
        <w:t>关闭按钮</w:t>
      </w:r>
      <w:r w:rsidR="004D5D4B">
        <w:rPr>
          <w:rFonts w:hint="eastAsia"/>
        </w:rPr>
        <w:t>（</w:t>
      </w:r>
      <w:r w:rsidR="00153127">
        <w:rPr>
          <w:rFonts w:hint="eastAsia"/>
        </w:rPr>
        <w:t>预览</w:t>
      </w:r>
      <w:r w:rsidR="00153127">
        <w:t>文件</w:t>
      </w:r>
      <w:r w:rsidR="00153127">
        <w:rPr>
          <w:rFonts w:hint="eastAsia"/>
        </w:rPr>
        <w:t>可以</w:t>
      </w:r>
      <w:r w:rsidR="00153127">
        <w:t>调整大小</w:t>
      </w:r>
      <w:r w:rsidR="00153127">
        <w:rPr>
          <w:rFonts w:hint="eastAsia"/>
        </w:rPr>
        <w:t>，</w:t>
      </w:r>
      <w:r w:rsidR="00153127">
        <w:t>放大</w:t>
      </w:r>
      <w:r w:rsidR="00153127">
        <w:rPr>
          <w:rFonts w:hint="eastAsia"/>
        </w:rPr>
        <w:t>或缩小</w:t>
      </w:r>
      <w:r w:rsidR="004D5D4B">
        <w:rPr>
          <w:rFonts w:hint="eastAsia"/>
        </w:rPr>
        <w:t>，</w:t>
      </w:r>
      <w:r w:rsidR="004D5D4B">
        <w:t>图片、</w:t>
      </w:r>
      <w:r w:rsidR="004D5D4B">
        <w:t>Word</w:t>
      </w:r>
      <w:r w:rsidR="004D5D4B">
        <w:rPr>
          <w:rFonts w:hint="eastAsia"/>
        </w:rPr>
        <w:t>、</w:t>
      </w:r>
      <w:r w:rsidR="004D5D4B">
        <w:rPr>
          <w:rFonts w:hint="eastAsia"/>
        </w:rPr>
        <w:t>PDF</w:t>
      </w:r>
      <w:r w:rsidR="004D5D4B">
        <w:rPr>
          <w:rFonts w:hint="eastAsia"/>
        </w:rPr>
        <w:t>文件均能直接在</w:t>
      </w:r>
      <w:r w:rsidR="004D5D4B">
        <w:rPr>
          <w:rFonts w:hint="eastAsia"/>
        </w:rPr>
        <w:t>A4</w:t>
      </w:r>
      <w:r w:rsidR="004D5D4B">
        <w:rPr>
          <w:rFonts w:hint="eastAsia"/>
        </w:rPr>
        <w:t>纸上</w:t>
      </w:r>
      <w:r w:rsidR="004D5D4B">
        <w:t>完整打印</w:t>
      </w:r>
      <w:r w:rsidR="0070424F">
        <w:rPr>
          <w:rFonts w:hint="eastAsia"/>
        </w:rPr>
        <w:t>，</w:t>
      </w:r>
      <w:r w:rsidR="0070424F">
        <w:rPr>
          <w:rFonts w:hint="eastAsia"/>
        </w:rPr>
        <w:t>DICOM</w:t>
      </w:r>
      <w:r w:rsidR="0070424F">
        <w:rPr>
          <w:rFonts w:hint="eastAsia"/>
        </w:rPr>
        <w:t>文件</w:t>
      </w:r>
      <w:r w:rsidR="0070424F">
        <w:t>不需要打印</w:t>
      </w:r>
      <w:r w:rsidR="004D5D4B">
        <w:rPr>
          <w:rFonts w:hint="eastAsia"/>
        </w:rPr>
        <w:t>）</w:t>
      </w:r>
    </w:p>
    <w:p w14:paraId="7C70B332" w14:textId="4D94C489" w:rsidR="00B912B2" w:rsidRDefault="00B912B2" w:rsidP="00FC1676">
      <w:pPr>
        <w:jc w:val="left"/>
      </w:pPr>
      <w:r>
        <w:rPr>
          <w:rFonts w:hint="eastAsia"/>
        </w:rPr>
        <w:t>每个病历</w:t>
      </w:r>
      <w:r>
        <w:t>文件</w:t>
      </w:r>
      <w:r>
        <w:rPr>
          <w:rFonts w:hint="eastAsia"/>
        </w:rPr>
        <w:t>下方</w:t>
      </w:r>
      <w:r>
        <w:t>显示</w:t>
      </w:r>
      <w:r>
        <w:t>“</w:t>
      </w:r>
      <w:r>
        <w:rPr>
          <w:rFonts w:hint="eastAsia"/>
        </w:rPr>
        <w:t>下载</w:t>
      </w:r>
      <w:r>
        <w:t>”</w:t>
      </w:r>
      <w:r>
        <w:rPr>
          <w:rFonts w:hint="eastAsia"/>
        </w:rPr>
        <w:t>按钮</w:t>
      </w:r>
    </w:p>
    <w:p w14:paraId="0A979315" w14:textId="556777C7" w:rsidR="005874DF" w:rsidRDefault="00AE3545" w:rsidP="00FC1676">
      <w:pPr>
        <w:pBdr>
          <w:bottom w:val="wave" w:sz="6" w:space="1" w:color="auto"/>
        </w:pBdr>
        <w:jc w:val="left"/>
      </w:pPr>
      <w:r w:rsidRPr="00AE3545">
        <w:rPr>
          <w:noProof/>
        </w:rPr>
        <w:lastRenderedPageBreak/>
        <w:drawing>
          <wp:inline distT="0" distB="0" distL="0" distR="0" wp14:anchorId="3F2AF906" wp14:editId="106353DB">
            <wp:extent cx="5274310" cy="6728042"/>
            <wp:effectExtent l="0" t="0" r="0" b="0"/>
            <wp:docPr id="2" name="图片 2" descr="C:\Users\Administrator\Desktop\医疗新增图片-1226\已添加\患者-病历详情页面-病历填写须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医疗新增图片-1226\已添加\患者-病历详情页面-病历填写须知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2414D" w14:textId="77777777" w:rsidR="005874DF" w:rsidRPr="00EC4DA8" w:rsidRDefault="005874DF" w:rsidP="00FC1676">
      <w:pPr>
        <w:jc w:val="left"/>
        <w:rPr>
          <w:b/>
        </w:rPr>
      </w:pPr>
      <w:r w:rsidRPr="00EC4DA8">
        <w:rPr>
          <w:rFonts w:hint="eastAsia"/>
          <w:b/>
        </w:rPr>
        <w:t>医生</w:t>
      </w:r>
      <w:r w:rsidRPr="00EC4DA8">
        <w:rPr>
          <w:b/>
        </w:rPr>
        <w:t>新增电子邮箱项：</w:t>
      </w:r>
    </w:p>
    <w:p w14:paraId="42536B16" w14:textId="52CFBF04" w:rsidR="007602F7" w:rsidRDefault="005874DF" w:rsidP="00FC1676">
      <w:pPr>
        <w:pBdr>
          <w:bottom w:val="wave" w:sz="6" w:space="1" w:color="auto"/>
        </w:pBdr>
        <w:jc w:val="left"/>
        <w:rPr>
          <w:rFonts w:hint="eastAsia"/>
        </w:rPr>
      </w:pPr>
      <w:r w:rsidRPr="005874DF">
        <w:rPr>
          <w:rFonts w:hint="eastAsia"/>
        </w:rPr>
        <w:t>医生新增邮件项，</w:t>
      </w:r>
      <w:r>
        <w:rPr>
          <w:rFonts w:hint="eastAsia"/>
        </w:rPr>
        <w:t>该项</w:t>
      </w:r>
      <w:r>
        <w:t>为必填项，</w:t>
      </w:r>
      <w:r w:rsidR="00073203">
        <w:rPr>
          <w:rFonts w:hint="eastAsia"/>
        </w:rPr>
        <w:t>建议</w:t>
      </w:r>
      <w:r>
        <w:rPr>
          <w:rFonts w:hint="eastAsia"/>
        </w:rPr>
        <w:t>放在医生</w:t>
      </w:r>
      <w:r>
        <w:t>手机</w:t>
      </w:r>
      <w:r>
        <w:rPr>
          <w:rFonts w:hint="eastAsia"/>
        </w:rPr>
        <w:t>号码</w:t>
      </w:r>
      <w:r>
        <w:t>的下面，</w:t>
      </w:r>
      <w:r>
        <w:rPr>
          <w:rFonts w:hint="eastAsia"/>
        </w:rPr>
        <w:t>涉及到医生</w:t>
      </w:r>
      <w:r>
        <w:t>注册与医生信息的增、</w:t>
      </w:r>
      <w:r>
        <w:rPr>
          <w:rFonts w:hint="eastAsia"/>
        </w:rPr>
        <w:t>改</w:t>
      </w:r>
      <w:r>
        <w:t>、</w:t>
      </w:r>
      <w:r>
        <w:rPr>
          <w:rFonts w:hint="eastAsia"/>
        </w:rPr>
        <w:t>查</w:t>
      </w:r>
      <w:r>
        <w:t>部分</w:t>
      </w:r>
      <w:r>
        <w:rPr>
          <w:rFonts w:hint="eastAsia"/>
        </w:rPr>
        <w:t>，</w:t>
      </w:r>
      <w:r w:rsidRPr="005874DF">
        <w:rPr>
          <w:rFonts w:hint="eastAsia"/>
        </w:rPr>
        <w:t>接收各类邮件提醒（医疗项目邮件提醒医生</w:t>
      </w:r>
      <w:r>
        <w:rPr>
          <w:rFonts w:hint="eastAsia"/>
        </w:rPr>
        <w:t>：</w:t>
      </w:r>
      <w:r w:rsidRPr="005874DF">
        <w:rPr>
          <w:rFonts w:hint="eastAsia"/>
        </w:rPr>
        <w:t>病历上传完毕，各类</w:t>
      </w:r>
      <w:r>
        <w:rPr>
          <w:rFonts w:hint="eastAsia"/>
        </w:rPr>
        <w:t>已有</w:t>
      </w:r>
      <w:r w:rsidRPr="005874DF">
        <w:rPr>
          <w:rFonts w:hint="eastAsia"/>
        </w:rPr>
        <w:t>提</w:t>
      </w:r>
      <w:r w:rsidR="00153127">
        <w:rPr>
          <w:rFonts w:hint="eastAsia"/>
        </w:rPr>
        <w:t>醒</w:t>
      </w:r>
      <w:r w:rsidRPr="005874DF">
        <w:rPr>
          <w:rFonts w:hint="eastAsia"/>
        </w:rPr>
        <w:t>消息的邮件模板</w:t>
      </w:r>
      <w:r>
        <w:rPr>
          <w:rFonts w:hint="eastAsia"/>
        </w:rPr>
        <w:t>和</w:t>
      </w:r>
      <w:r>
        <w:t>新增提</w:t>
      </w:r>
      <w:r w:rsidR="00153127">
        <w:rPr>
          <w:rFonts w:hint="eastAsia"/>
        </w:rPr>
        <w:t>醒</w:t>
      </w:r>
      <w:r>
        <w:t>信息的模板</w:t>
      </w:r>
      <w:r w:rsidR="00073203">
        <w:rPr>
          <w:rFonts w:hint="eastAsia"/>
        </w:rPr>
        <w:t>待</w:t>
      </w:r>
      <w:r w:rsidR="00073203">
        <w:t>整理</w:t>
      </w:r>
      <w:r w:rsidRPr="005874DF">
        <w:rPr>
          <w:rFonts w:hint="eastAsia"/>
        </w:rPr>
        <w:t>）</w:t>
      </w:r>
    </w:p>
    <w:p w14:paraId="73DEC34B" w14:textId="390632F7" w:rsidR="00A92775" w:rsidRDefault="001403D3" w:rsidP="00FC1676">
      <w:pPr>
        <w:pBdr>
          <w:bottom w:val="wave" w:sz="6" w:space="1" w:color="auto"/>
        </w:pBdr>
        <w:jc w:val="left"/>
      </w:pPr>
      <w:r w:rsidRPr="00462ACE">
        <w:rPr>
          <w:noProof/>
        </w:rPr>
        <w:lastRenderedPageBreak/>
        <w:drawing>
          <wp:inline distT="0" distB="0" distL="0" distR="0" wp14:anchorId="3DDE0566" wp14:editId="22ABD532">
            <wp:extent cx="5274310" cy="3296920"/>
            <wp:effectExtent l="0" t="0" r="0" b="0"/>
            <wp:docPr id="10" name="图片 10" descr="C:\Users\Administrator\Desktop\医疗新增图片-1226\医生-查看基本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医疗新增图片-1226\医生-查看基本信息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D3F0" w14:textId="3D7ABEBF" w:rsidR="00462ACE" w:rsidRDefault="00462ACE" w:rsidP="00462ACE">
      <w:pPr>
        <w:pBdr>
          <w:bottom w:val="wave" w:sz="6" w:space="1" w:color="auto"/>
        </w:pBdr>
        <w:jc w:val="center"/>
        <w:rPr>
          <w:sz w:val="18"/>
          <w:szCs w:val="18"/>
        </w:rPr>
      </w:pPr>
      <w:r w:rsidRPr="00462ACE">
        <w:rPr>
          <w:rFonts w:hint="eastAsia"/>
          <w:sz w:val="18"/>
          <w:szCs w:val="18"/>
        </w:rPr>
        <w:t>医生</w:t>
      </w:r>
      <w:r w:rsidRPr="00462ACE">
        <w:rPr>
          <w:sz w:val="18"/>
          <w:szCs w:val="18"/>
        </w:rPr>
        <w:t>-</w:t>
      </w:r>
      <w:r w:rsidRPr="00462ACE">
        <w:rPr>
          <w:rFonts w:hint="eastAsia"/>
          <w:sz w:val="18"/>
          <w:szCs w:val="18"/>
        </w:rPr>
        <w:t>基本</w:t>
      </w:r>
      <w:r w:rsidRPr="00462ACE">
        <w:rPr>
          <w:sz w:val="18"/>
          <w:szCs w:val="18"/>
        </w:rPr>
        <w:t>信息</w:t>
      </w:r>
    </w:p>
    <w:p w14:paraId="06DFECED" w14:textId="5790E5DC" w:rsidR="007602F7" w:rsidRDefault="007602F7" w:rsidP="007602F7">
      <w:pPr>
        <w:pBdr>
          <w:bottom w:val="wave" w:sz="6" w:space="1" w:color="auto"/>
        </w:pBdr>
        <w:rPr>
          <w:sz w:val="18"/>
          <w:szCs w:val="18"/>
        </w:rPr>
      </w:pPr>
      <w:r w:rsidRPr="00822E64">
        <w:rPr>
          <w:noProof/>
        </w:rPr>
        <w:drawing>
          <wp:inline distT="0" distB="0" distL="0" distR="0" wp14:anchorId="6CCF17BD" wp14:editId="5DCA67FF">
            <wp:extent cx="5274310" cy="4574540"/>
            <wp:effectExtent l="0" t="0" r="0" b="0"/>
            <wp:docPr id="33" name="图片 33" descr="C:\Users\Administrator\Desktop\医疗新增图片-1226\医生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医疗新增图片-1226\医生注册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85BE" w14:textId="73655EC8" w:rsidR="007602F7" w:rsidRDefault="007602F7" w:rsidP="007602F7">
      <w:pPr>
        <w:pBdr>
          <w:bottom w:val="wave" w:sz="6" w:space="1" w:color="auto"/>
        </w:pBdr>
        <w:jc w:val="center"/>
        <w:rPr>
          <w:ins w:id="0" w:author="Administrator" w:date="2017-12-27T14:41:00Z"/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医生</w:t>
      </w:r>
      <w:r>
        <w:rPr>
          <w:sz w:val="18"/>
          <w:szCs w:val="18"/>
        </w:rPr>
        <w:t>注册</w:t>
      </w:r>
    </w:p>
    <w:p w14:paraId="3D9515A6" w14:textId="07EE2383" w:rsidR="00957015" w:rsidRDefault="00957015" w:rsidP="00957015">
      <w:pPr>
        <w:pBdr>
          <w:bottom w:val="wave" w:sz="6" w:space="1" w:color="auto"/>
        </w:pBdr>
        <w:rPr>
          <w:ins w:id="1" w:author="Administrator" w:date="2017-12-27T14:41:00Z"/>
          <w:sz w:val="18"/>
          <w:szCs w:val="18"/>
        </w:rPr>
        <w:pPrChange w:id="2" w:author="Administrator" w:date="2017-12-27T14:41:00Z">
          <w:pPr>
            <w:pBdr>
              <w:bottom w:val="wave" w:sz="6" w:space="1" w:color="auto"/>
            </w:pBdr>
            <w:jc w:val="center"/>
          </w:pPr>
        </w:pPrChange>
      </w:pPr>
      <w:ins w:id="3" w:author="Administrator" w:date="2017-12-27T14:41:00Z">
        <w:r w:rsidRPr="00957015">
          <w:rPr>
            <w:noProof/>
            <w:sz w:val="18"/>
            <w:szCs w:val="18"/>
          </w:rPr>
          <w:lastRenderedPageBreak/>
          <w:drawing>
            <wp:inline distT="0" distB="0" distL="0" distR="0" wp14:anchorId="2A6DE819" wp14:editId="53A08FB5">
              <wp:extent cx="5274310" cy="4659706"/>
              <wp:effectExtent l="0" t="0" r="0" b="0"/>
              <wp:docPr id="28" name="图片 28" descr="C:\Users\Administrator\Desktop\医疗新增图片-1226\普管-审核医生注册信息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C:\Users\Administrator\Desktop\医疗新增图片-1226\普管-审核医生注册信息.jpg"/>
                      <pic:cNvPicPr>
                        <a:picLocks noChangeAspect="1" noChangeArrowheads="1"/>
                      </pic:cNvPicPr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46597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1B60192" w14:textId="00A92803" w:rsidR="00957015" w:rsidRDefault="00957015" w:rsidP="00957015">
      <w:pPr>
        <w:pBdr>
          <w:bottom w:val="wave" w:sz="6" w:space="1" w:color="auto"/>
        </w:pBdr>
        <w:jc w:val="center"/>
        <w:rPr>
          <w:sz w:val="18"/>
          <w:szCs w:val="18"/>
        </w:rPr>
        <w:pPrChange w:id="4" w:author="Administrator" w:date="2017-12-27T14:41:00Z">
          <w:pPr>
            <w:pBdr>
              <w:bottom w:val="wave" w:sz="6" w:space="1" w:color="auto"/>
            </w:pBdr>
            <w:jc w:val="center"/>
          </w:pPr>
        </w:pPrChange>
      </w:pPr>
      <w:ins w:id="5" w:author="Administrator" w:date="2017-12-27T14:41:00Z">
        <w:r>
          <w:rPr>
            <w:rFonts w:hint="eastAsia"/>
            <w:sz w:val="18"/>
            <w:szCs w:val="18"/>
          </w:rPr>
          <w:t>普管</w:t>
        </w:r>
        <w:r>
          <w:rPr>
            <w:sz w:val="18"/>
            <w:szCs w:val="18"/>
          </w:rPr>
          <w:t>-</w:t>
        </w:r>
        <w:r>
          <w:rPr>
            <w:sz w:val="18"/>
            <w:szCs w:val="18"/>
          </w:rPr>
          <w:t>审核</w:t>
        </w:r>
        <w:r>
          <w:rPr>
            <w:rFonts w:hint="eastAsia"/>
            <w:sz w:val="18"/>
            <w:szCs w:val="18"/>
          </w:rPr>
          <w:t>注册</w:t>
        </w:r>
        <w:r>
          <w:rPr>
            <w:sz w:val="18"/>
            <w:szCs w:val="18"/>
          </w:rPr>
          <w:t>医生</w:t>
        </w:r>
      </w:ins>
    </w:p>
    <w:p w14:paraId="7470A26D" w14:textId="3B0A712E" w:rsidR="00957015" w:rsidRDefault="00957015" w:rsidP="00957015">
      <w:pPr>
        <w:pBdr>
          <w:bottom w:val="wave" w:sz="6" w:space="1" w:color="auto"/>
        </w:pBdr>
        <w:rPr>
          <w:sz w:val="18"/>
          <w:szCs w:val="18"/>
        </w:rPr>
      </w:pPr>
      <w:r w:rsidRPr="00957015">
        <w:rPr>
          <w:noProof/>
          <w:sz w:val="18"/>
          <w:szCs w:val="18"/>
        </w:rPr>
        <w:lastRenderedPageBreak/>
        <w:drawing>
          <wp:inline distT="0" distB="0" distL="0" distR="0" wp14:anchorId="5DC29376" wp14:editId="1679274A">
            <wp:extent cx="5274310" cy="4659706"/>
            <wp:effectExtent l="0" t="0" r="0" b="0"/>
            <wp:docPr id="29" name="图片 29" descr="C:\Users\Administrator\Desktop\医疗新增图片-1226\普管-添加医生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医疗新增图片-1226\普管-添加医生信息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1ED6" w14:textId="10F6C2AC" w:rsidR="00957015" w:rsidRDefault="00957015" w:rsidP="00957015">
      <w:pPr>
        <w:pBdr>
          <w:bottom w:val="wave" w:sz="6" w:space="1" w:color="auto"/>
        </w:pBd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普管</w:t>
      </w:r>
      <w:r>
        <w:rPr>
          <w:sz w:val="18"/>
          <w:szCs w:val="18"/>
        </w:rPr>
        <w:t>-</w:t>
      </w:r>
      <w:r>
        <w:rPr>
          <w:rFonts w:hint="eastAsia"/>
          <w:sz w:val="18"/>
          <w:szCs w:val="18"/>
        </w:rPr>
        <w:t>添加</w:t>
      </w:r>
      <w:r>
        <w:rPr>
          <w:sz w:val="18"/>
          <w:szCs w:val="18"/>
        </w:rPr>
        <w:t>医生</w:t>
      </w:r>
    </w:p>
    <w:p w14:paraId="1A0ADF44" w14:textId="1B802CE1" w:rsidR="00957015" w:rsidRDefault="00957015" w:rsidP="00957015">
      <w:pPr>
        <w:pBdr>
          <w:bottom w:val="wave" w:sz="6" w:space="1" w:color="auto"/>
        </w:pBdr>
        <w:rPr>
          <w:sz w:val="18"/>
          <w:szCs w:val="18"/>
        </w:rPr>
      </w:pPr>
      <w:r w:rsidRPr="00957015">
        <w:rPr>
          <w:noProof/>
          <w:sz w:val="18"/>
          <w:szCs w:val="18"/>
        </w:rPr>
        <w:lastRenderedPageBreak/>
        <w:drawing>
          <wp:inline distT="0" distB="0" distL="0" distR="0" wp14:anchorId="0760D743" wp14:editId="7B5119A1">
            <wp:extent cx="5274310" cy="4659706"/>
            <wp:effectExtent l="0" t="0" r="0" b="0"/>
            <wp:docPr id="30" name="图片 30" descr="C:\Users\Administrator\Desktop\医疗新增图片-1226\普管-查看医生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医疗新增图片-1226\普管-查看医生信息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3D55" w14:textId="12651D25" w:rsidR="00957015" w:rsidRDefault="00957015" w:rsidP="00957015">
      <w:pPr>
        <w:pBdr>
          <w:bottom w:val="wave" w:sz="6" w:space="1" w:color="auto"/>
        </w:pBd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普管</w:t>
      </w:r>
      <w:r>
        <w:rPr>
          <w:sz w:val="18"/>
          <w:szCs w:val="18"/>
        </w:rPr>
        <w:t>-</w:t>
      </w:r>
      <w:r>
        <w:rPr>
          <w:sz w:val="18"/>
          <w:szCs w:val="18"/>
        </w:rPr>
        <w:t>医生信息</w:t>
      </w:r>
    </w:p>
    <w:p w14:paraId="4C1BDD33" w14:textId="10723FE3" w:rsidR="00957015" w:rsidRDefault="00957015" w:rsidP="00957015">
      <w:pPr>
        <w:pBdr>
          <w:bottom w:val="wave" w:sz="6" w:space="1" w:color="auto"/>
        </w:pBdr>
        <w:rPr>
          <w:sz w:val="18"/>
          <w:szCs w:val="18"/>
        </w:rPr>
      </w:pPr>
      <w:r w:rsidRPr="00957015">
        <w:rPr>
          <w:noProof/>
          <w:sz w:val="18"/>
          <w:szCs w:val="18"/>
        </w:rPr>
        <w:lastRenderedPageBreak/>
        <w:drawing>
          <wp:inline distT="0" distB="0" distL="0" distR="0" wp14:anchorId="1640F1FD" wp14:editId="54E401B4">
            <wp:extent cx="5274310" cy="4515212"/>
            <wp:effectExtent l="0" t="0" r="0" b="0"/>
            <wp:docPr id="32" name="图片 32" descr="C:\Users\Administrator\Desktop\医疗新增图片-1226\超管-编辑医生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医疗新增图片-1226\超管-编辑医生信息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226A3" w14:textId="0449E118" w:rsidR="00957015" w:rsidRDefault="00957015" w:rsidP="00957015">
      <w:pPr>
        <w:pBdr>
          <w:bottom w:val="wave" w:sz="6" w:space="1" w:color="auto"/>
        </w:pBd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超管</w:t>
      </w:r>
      <w:r>
        <w:rPr>
          <w:sz w:val="18"/>
          <w:szCs w:val="18"/>
        </w:rPr>
        <w:t>-</w:t>
      </w:r>
      <w:r>
        <w:rPr>
          <w:sz w:val="18"/>
          <w:szCs w:val="18"/>
        </w:rPr>
        <w:t>编辑医生</w:t>
      </w:r>
    </w:p>
    <w:p w14:paraId="77E86F78" w14:textId="77777777" w:rsidR="00073203" w:rsidRPr="00EC4DA8" w:rsidRDefault="00923BF5" w:rsidP="00FC1676">
      <w:pPr>
        <w:jc w:val="left"/>
        <w:rPr>
          <w:b/>
        </w:rPr>
      </w:pPr>
      <w:r w:rsidRPr="00EC4DA8">
        <w:rPr>
          <w:rFonts w:hint="eastAsia"/>
          <w:b/>
        </w:rPr>
        <w:t>中英文</w:t>
      </w:r>
      <w:r w:rsidRPr="00EC4DA8">
        <w:rPr>
          <w:b/>
        </w:rPr>
        <w:t>系统切换：</w:t>
      </w:r>
    </w:p>
    <w:p w14:paraId="2B09571D" w14:textId="77777777" w:rsidR="00042672" w:rsidRDefault="00042672" w:rsidP="00FC1676">
      <w:pPr>
        <w:jc w:val="left"/>
      </w:pPr>
      <w:r>
        <w:rPr>
          <w:rFonts w:hint="eastAsia"/>
        </w:rPr>
        <w:t>自动</w:t>
      </w:r>
      <w:r>
        <w:t>：</w:t>
      </w:r>
    </w:p>
    <w:p w14:paraId="205FCB94" w14:textId="77777777" w:rsidR="00042672" w:rsidRDefault="00923BF5" w:rsidP="00FC1676">
      <w:pPr>
        <w:pBdr>
          <w:bottom w:val="wave" w:sz="6" w:space="1" w:color="auto"/>
        </w:pBdr>
        <w:jc w:val="left"/>
      </w:pPr>
      <w:r w:rsidRPr="00923BF5">
        <w:rPr>
          <w:rFonts w:hint="eastAsia"/>
        </w:rPr>
        <w:t>根据</w:t>
      </w:r>
      <w:r>
        <w:rPr>
          <w:rFonts w:hint="eastAsia"/>
        </w:rPr>
        <w:t>访问</w:t>
      </w:r>
      <w:r w:rsidRPr="00923BF5">
        <w:rPr>
          <w:rFonts w:hint="eastAsia"/>
        </w:rPr>
        <w:t>IP</w:t>
      </w:r>
      <w:r w:rsidRPr="00923BF5">
        <w:rPr>
          <w:rFonts w:hint="eastAsia"/>
        </w:rPr>
        <w:t>所在地</w:t>
      </w:r>
      <w:r>
        <w:rPr>
          <w:rFonts w:hint="eastAsia"/>
        </w:rPr>
        <w:t>自动</w:t>
      </w:r>
      <w:r w:rsidRPr="00923BF5">
        <w:rPr>
          <w:rFonts w:hint="eastAsia"/>
        </w:rPr>
        <w:t>判断显示中</w:t>
      </w:r>
      <w:r>
        <w:rPr>
          <w:rFonts w:hint="eastAsia"/>
        </w:rPr>
        <w:t>/</w:t>
      </w:r>
      <w:r w:rsidRPr="00923BF5">
        <w:rPr>
          <w:rFonts w:hint="eastAsia"/>
        </w:rPr>
        <w:t>英文系统，中文系统</w:t>
      </w:r>
      <w:r>
        <w:rPr>
          <w:rFonts w:hint="eastAsia"/>
        </w:rPr>
        <w:t>的手机</w:t>
      </w:r>
      <w:r w:rsidRPr="00923BF5">
        <w:rPr>
          <w:rFonts w:hint="eastAsia"/>
        </w:rPr>
        <w:t>区号默认显示</w:t>
      </w:r>
      <w:r w:rsidRPr="00923BF5">
        <w:rPr>
          <w:rFonts w:hint="eastAsia"/>
        </w:rPr>
        <w:t>+86</w:t>
      </w:r>
      <w:r w:rsidRPr="00923BF5">
        <w:rPr>
          <w:rFonts w:hint="eastAsia"/>
        </w:rPr>
        <w:t>，英文系统</w:t>
      </w:r>
      <w:r>
        <w:rPr>
          <w:rFonts w:hint="eastAsia"/>
        </w:rPr>
        <w:t>的</w:t>
      </w:r>
      <w:r>
        <w:t>手机</w:t>
      </w:r>
      <w:r w:rsidRPr="00923BF5">
        <w:rPr>
          <w:rFonts w:hint="eastAsia"/>
        </w:rPr>
        <w:t>区号默认显示</w:t>
      </w:r>
      <w:r w:rsidRPr="00923BF5">
        <w:rPr>
          <w:rFonts w:hint="eastAsia"/>
        </w:rPr>
        <w:t>+1</w:t>
      </w:r>
    </w:p>
    <w:p w14:paraId="1611B0A7" w14:textId="77777777" w:rsidR="003766F8" w:rsidRPr="00EC4DA8" w:rsidRDefault="003766F8" w:rsidP="00FC1676">
      <w:pPr>
        <w:jc w:val="left"/>
        <w:rPr>
          <w:b/>
        </w:rPr>
      </w:pPr>
      <w:r w:rsidRPr="00EC4DA8">
        <w:rPr>
          <w:rFonts w:hint="eastAsia"/>
          <w:b/>
        </w:rPr>
        <w:t>会见视频存储</w:t>
      </w:r>
      <w:r w:rsidRPr="00EC4DA8">
        <w:rPr>
          <w:b/>
        </w:rPr>
        <w:t>：</w:t>
      </w:r>
    </w:p>
    <w:p w14:paraId="3FB2BFE0" w14:textId="77777777" w:rsidR="00582808" w:rsidRDefault="003766F8" w:rsidP="00FC1676">
      <w:pPr>
        <w:jc w:val="left"/>
        <w:rPr>
          <w:color w:val="FF0000"/>
        </w:rPr>
      </w:pPr>
      <w:r w:rsidRPr="003766F8">
        <w:rPr>
          <w:rFonts w:hint="eastAsia"/>
        </w:rPr>
        <w:t>会见视频存储时间</w:t>
      </w:r>
      <w:r w:rsidR="00210516">
        <w:rPr>
          <w:rFonts w:hint="eastAsia"/>
        </w:rPr>
        <w:t>默认</w:t>
      </w:r>
      <w:r w:rsidRPr="003766F8">
        <w:rPr>
          <w:rFonts w:hint="eastAsia"/>
        </w:rPr>
        <w:t>为</w:t>
      </w:r>
      <w:r w:rsidRPr="003766F8">
        <w:rPr>
          <w:rFonts w:hint="eastAsia"/>
        </w:rPr>
        <w:t>30</w:t>
      </w:r>
      <w:r>
        <w:rPr>
          <w:rFonts w:hint="eastAsia"/>
        </w:rPr>
        <w:t>天</w:t>
      </w:r>
      <w:r w:rsidR="00210516">
        <w:rPr>
          <w:rFonts w:hint="eastAsia"/>
        </w:rPr>
        <w:t>，</w:t>
      </w:r>
      <w:r w:rsidRPr="003766F8">
        <w:rPr>
          <w:rFonts w:hint="eastAsia"/>
        </w:rPr>
        <w:t>存储时间需可设置</w:t>
      </w:r>
      <w:r w:rsidR="00210516">
        <w:rPr>
          <w:rFonts w:hint="eastAsia"/>
        </w:rPr>
        <w:t>，</w:t>
      </w:r>
      <w:r w:rsidR="00210516">
        <w:t>建议放在超级管理员的</w:t>
      </w:r>
      <w:r w:rsidR="00210516">
        <w:rPr>
          <w:rFonts w:hint="eastAsia"/>
        </w:rPr>
        <w:t>系统</w:t>
      </w:r>
      <w:r w:rsidR="00210516">
        <w:t>管理</w:t>
      </w:r>
      <w:r w:rsidR="00210516">
        <w:rPr>
          <w:rFonts w:hint="eastAsia"/>
        </w:rPr>
        <w:t>&gt;</w:t>
      </w:r>
      <w:r w:rsidR="00210516">
        <w:rPr>
          <w:rFonts w:hint="eastAsia"/>
        </w:rPr>
        <w:t>系统</w:t>
      </w:r>
      <w:r w:rsidR="00210516">
        <w:t>设置里</w:t>
      </w:r>
      <w:r w:rsidR="00210516" w:rsidRPr="00193AEC">
        <w:rPr>
          <w:rFonts w:hint="eastAsia"/>
          <w:color w:val="FF0000"/>
        </w:rPr>
        <w:t>（截图</w:t>
      </w:r>
      <w:r w:rsidR="00210516" w:rsidRPr="00193AEC">
        <w:rPr>
          <w:color w:val="FF0000"/>
        </w:rPr>
        <w:t>设计仅供参考</w:t>
      </w:r>
      <w:r w:rsidR="00210516" w:rsidRPr="00193AEC">
        <w:rPr>
          <w:rFonts w:hint="eastAsia"/>
          <w:color w:val="FF0000"/>
        </w:rPr>
        <w:t>）</w:t>
      </w:r>
    </w:p>
    <w:p w14:paraId="4777B99C" w14:textId="77777777" w:rsidR="00900A36" w:rsidRDefault="00900A36" w:rsidP="00FC1676">
      <w:pPr>
        <w:pBdr>
          <w:bottom w:val="wave" w:sz="6" w:space="1" w:color="auto"/>
        </w:pBdr>
        <w:jc w:val="left"/>
      </w:pPr>
      <w:r w:rsidRPr="00900A36">
        <w:rPr>
          <w:noProof/>
        </w:rPr>
        <w:lastRenderedPageBreak/>
        <w:drawing>
          <wp:inline distT="0" distB="0" distL="0" distR="0" wp14:anchorId="154ABA1A" wp14:editId="6ED2430C">
            <wp:extent cx="5274310" cy="3064960"/>
            <wp:effectExtent l="0" t="0" r="2540" b="2540"/>
            <wp:docPr id="6" name="图片 6" descr="C:\Users\Administrator\Desktop\会见视频存储时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会见视频存储时间设置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6937" w14:textId="77777777" w:rsidR="00CB6C46" w:rsidRPr="00620932" w:rsidRDefault="00294AFE" w:rsidP="00FC1676">
      <w:pPr>
        <w:jc w:val="left"/>
        <w:rPr>
          <w:b/>
          <w:sz w:val="28"/>
          <w:szCs w:val="28"/>
        </w:rPr>
      </w:pPr>
      <w:r w:rsidRPr="00620932">
        <w:rPr>
          <w:rFonts w:hint="eastAsia"/>
          <w:b/>
          <w:sz w:val="28"/>
          <w:szCs w:val="28"/>
        </w:rPr>
        <w:t>整个</w:t>
      </w:r>
      <w:r w:rsidR="000E5984" w:rsidRPr="00620932">
        <w:rPr>
          <w:rFonts w:hint="eastAsia"/>
          <w:b/>
          <w:sz w:val="28"/>
          <w:szCs w:val="28"/>
        </w:rPr>
        <w:t>会诊</w:t>
      </w:r>
      <w:r w:rsidR="000E5984" w:rsidRPr="00620932">
        <w:rPr>
          <w:b/>
          <w:sz w:val="28"/>
          <w:szCs w:val="28"/>
        </w:rPr>
        <w:t>流程变</w:t>
      </w:r>
      <w:r w:rsidRPr="00620932">
        <w:rPr>
          <w:rFonts w:hint="eastAsia"/>
          <w:b/>
          <w:sz w:val="28"/>
          <w:szCs w:val="28"/>
        </w:rPr>
        <w:t>动</w:t>
      </w:r>
      <w:r w:rsidR="000E5984" w:rsidRPr="00620932">
        <w:rPr>
          <w:b/>
          <w:sz w:val="28"/>
          <w:szCs w:val="28"/>
        </w:rPr>
        <w:t>：</w:t>
      </w:r>
    </w:p>
    <w:p w14:paraId="5E895120" w14:textId="77777777" w:rsidR="00294AFE" w:rsidRDefault="00294AFE" w:rsidP="00FC1676">
      <w:pPr>
        <w:jc w:val="left"/>
      </w:pPr>
      <w:r>
        <w:rPr>
          <w:rFonts w:hint="eastAsia"/>
        </w:rPr>
        <w:t>明确翻译</w:t>
      </w:r>
      <w:r>
        <w:t>职能：翻译病历、</w:t>
      </w:r>
      <w:r w:rsidR="004F38D5">
        <w:rPr>
          <w:rFonts w:hint="eastAsia"/>
        </w:rPr>
        <w:t>会诊</w:t>
      </w:r>
      <w:r>
        <w:t>翻译、翻译诊疗方案</w:t>
      </w:r>
      <w:r>
        <w:rPr>
          <w:rFonts w:hint="eastAsia"/>
        </w:rPr>
        <w:t>，</w:t>
      </w:r>
      <w:r>
        <w:t>这是以下</w:t>
      </w:r>
      <w:r>
        <w:rPr>
          <w:rFonts w:hint="eastAsia"/>
        </w:rPr>
        <w:t>需求</w:t>
      </w:r>
      <w:r>
        <w:t>设计的前提条件。</w:t>
      </w:r>
    </w:p>
    <w:p w14:paraId="54FA12EA" w14:textId="77777777" w:rsidR="00DE69F4" w:rsidRPr="00294AFE" w:rsidRDefault="00DE69F4" w:rsidP="00FC1676">
      <w:pPr>
        <w:jc w:val="left"/>
      </w:pPr>
    </w:p>
    <w:p w14:paraId="18B47021" w14:textId="77777777" w:rsidR="00294AFE" w:rsidRPr="00620932" w:rsidRDefault="00294AFE" w:rsidP="00FC1676">
      <w:pPr>
        <w:jc w:val="left"/>
        <w:rPr>
          <w:b/>
        </w:rPr>
      </w:pPr>
      <w:r w:rsidRPr="00620932">
        <w:rPr>
          <w:rFonts w:hint="eastAsia"/>
          <w:b/>
        </w:rPr>
        <w:t>病历</w:t>
      </w:r>
      <w:r w:rsidRPr="00620932">
        <w:rPr>
          <w:b/>
        </w:rPr>
        <w:t>部分：</w:t>
      </w:r>
    </w:p>
    <w:p w14:paraId="5D3E62A6" w14:textId="28AD9AE0" w:rsidR="00294AFE" w:rsidRDefault="000E5984" w:rsidP="00FC1676">
      <w:pPr>
        <w:jc w:val="left"/>
      </w:pPr>
      <w:r>
        <w:rPr>
          <w:rFonts w:hint="eastAsia"/>
        </w:rPr>
        <w:t>点击“新增</w:t>
      </w:r>
      <w:r>
        <w:t>病历</w:t>
      </w:r>
      <w:r>
        <w:rPr>
          <w:rFonts w:hint="eastAsia"/>
        </w:rPr>
        <w:t>”按钮，</w:t>
      </w:r>
      <w:r>
        <w:t>打开</w:t>
      </w:r>
      <w:r>
        <w:rPr>
          <w:rFonts w:hint="eastAsia"/>
        </w:rPr>
        <w:t>病历</w:t>
      </w:r>
      <w:r>
        <w:t>管理</w:t>
      </w:r>
      <w:r>
        <w:rPr>
          <w:rFonts w:hint="eastAsia"/>
        </w:rPr>
        <w:t>&gt;</w:t>
      </w:r>
      <w:r>
        <w:rPr>
          <w:rFonts w:hint="eastAsia"/>
        </w:rPr>
        <w:t>我</w:t>
      </w:r>
      <w:r>
        <w:t>的病历</w:t>
      </w:r>
      <w:r>
        <w:rPr>
          <w:rFonts w:hint="eastAsia"/>
        </w:rPr>
        <w:t>&gt;</w:t>
      </w:r>
      <w:r>
        <w:rPr>
          <w:rFonts w:hint="eastAsia"/>
        </w:rPr>
        <w:t>新增</w:t>
      </w:r>
      <w:r>
        <w:t>病历页，同时弹出</w:t>
      </w:r>
      <w:r w:rsidR="00D22378">
        <w:rPr>
          <w:rFonts w:hint="eastAsia"/>
        </w:rPr>
        <w:t>《病历</w:t>
      </w:r>
      <w:r w:rsidR="00D22378">
        <w:t>填写须知</w:t>
      </w:r>
      <w:r w:rsidR="00D22378">
        <w:rPr>
          <w:rFonts w:hint="eastAsia"/>
        </w:rPr>
        <w:t>》窗口</w:t>
      </w:r>
      <w:r w:rsidR="00D22378">
        <w:t>，</w:t>
      </w:r>
      <w:r w:rsidR="00D22378">
        <w:rPr>
          <w:rFonts w:hint="eastAsia"/>
        </w:rPr>
        <w:t>窗口右上角</w:t>
      </w:r>
      <w:r w:rsidR="00D22378">
        <w:t>有</w:t>
      </w:r>
      <w:r w:rsidR="00D22378">
        <w:rPr>
          <w:rFonts w:hint="eastAsia"/>
        </w:rPr>
        <w:t>“</w:t>
      </w:r>
      <w:r w:rsidR="00D22378">
        <w:t>关闭</w:t>
      </w:r>
      <w:r w:rsidR="00D22378">
        <w:rPr>
          <w:rFonts w:hint="eastAsia"/>
        </w:rPr>
        <w:t>”</w:t>
      </w:r>
      <w:r w:rsidR="00D22378">
        <w:t>按钮</w:t>
      </w:r>
      <w:r w:rsidR="00D22378">
        <w:rPr>
          <w:rFonts w:hint="eastAsia"/>
        </w:rPr>
        <w:t>；《病历</w:t>
      </w:r>
      <w:r w:rsidR="00D22378">
        <w:t>填写须知</w:t>
      </w:r>
      <w:r w:rsidR="00D22378">
        <w:rPr>
          <w:rFonts w:hint="eastAsia"/>
        </w:rPr>
        <w:t>》只有</w:t>
      </w:r>
      <w:r w:rsidR="00D22378">
        <w:t>在</w:t>
      </w:r>
      <w:r w:rsidR="00D22378">
        <w:rPr>
          <w:rFonts w:hint="eastAsia"/>
        </w:rPr>
        <w:t>新增</w:t>
      </w:r>
      <w:r w:rsidR="00D22378">
        <w:t>病历页</w:t>
      </w:r>
      <w:r w:rsidR="00D22378">
        <w:rPr>
          <w:rFonts w:hint="eastAsia"/>
        </w:rPr>
        <w:t>打开</w:t>
      </w:r>
      <w:r w:rsidR="00D22378">
        <w:t>时自动</w:t>
      </w:r>
      <w:r w:rsidR="00D22378">
        <w:rPr>
          <w:rFonts w:hint="eastAsia"/>
        </w:rPr>
        <w:t>弹出，</w:t>
      </w:r>
      <w:r w:rsidR="00D22378">
        <w:t>修改</w:t>
      </w:r>
      <w:r w:rsidR="00D22378">
        <w:rPr>
          <w:rFonts w:hint="eastAsia"/>
        </w:rPr>
        <w:t>病历</w:t>
      </w:r>
      <w:r w:rsidR="00D22378">
        <w:t>页和病历详情页</w:t>
      </w:r>
      <w:r w:rsidR="00D22378">
        <w:rPr>
          <w:rFonts w:hint="eastAsia"/>
        </w:rPr>
        <w:t>打开</w:t>
      </w:r>
      <w:r w:rsidR="00D22378">
        <w:t>时不会自动弹出</w:t>
      </w:r>
      <w:r w:rsidR="00D22378">
        <w:rPr>
          <w:rFonts w:hint="eastAsia"/>
        </w:rPr>
        <w:t>；在新增</w:t>
      </w:r>
      <w:r w:rsidR="00D22378">
        <w:t>病历页</w:t>
      </w:r>
      <w:r w:rsidR="00D22378">
        <w:rPr>
          <w:rFonts w:hint="eastAsia"/>
        </w:rPr>
        <w:t>、</w:t>
      </w:r>
      <w:r w:rsidR="00D22378">
        <w:t>修改</w:t>
      </w:r>
      <w:r w:rsidR="00D22378">
        <w:rPr>
          <w:rFonts w:hint="eastAsia"/>
        </w:rPr>
        <w:t>病历</w:t>
      </w:r>
      <w:r w:rsidR="00D22378">
        <w:t>页和病历详情页</w:t>
      </w:r>
      <w:r w:rsidR="00294AFE">
        <w:rPr>
          <w:rFonts w:hint="eastAsia"/>
        </w:rPr>
        <w:t>中</w:t>
      </w:r>
      <w:r w:rsidR="00294AFE">
        <w:t>都有</w:t>
      </w:r>
      <w:r w:rsidR="00294AFE">
        <w:rPr>
          <w:rFonts w:hint="eastAsia"/>
        </w:rPr>
        <w:t>《病历</w:t>
      </w:r>
      <w:r w:rsidR="00294AFE">
        <w:t>填写须知</w:t>
      </w:r>
      <w:r w:rsidR="00294AFE">
        <w:rPr>
          <w:rFonts w:hint="eastAsia"/>
        </w:rPr>
        <w:t>》访问</w:t>
      </w:r>
      <w:r w:rsidR="00294AFE">
        <w:t>入口</w:t>
      </w:r>
      <w:r w:rsidR="00294AFE">
        <w:rPr>
          <w:rFonts w:hint="eastAsia"/>
        </w:rPr>
        <w:t>；</w:t>
      </w:r>
    </w:p>
    <w:p w14:paraId="3D5B7124" w14:textId="77777777" w:rsidR="000E5984" w:rsidRDefault="00D22378" w:rsidP="00FC1676">
      <w:pPr>
        <w:jc w:val="left"/>
      </w:pPr>
      <w:r>
        <w:rPr>
          <w:rFonts w:hint="eastAsia"/>
        </w:rPr>
        <w:t>《病历</w:t>
      </w:r>
      <w:r>
        <w:t>填写须知</w:t>
      </w:r>
      <w:r>
        <w:rPr>
          <w:rFonts w:hint="eastAsia"/>
        </w:rPr>
        <w:t>》中</w:t>
      </w:r>
      <w:r>
        <w:t>描述病历填写</w:t>
      </w:r>
      <w:r>
        <w:rPr>
          <w:rFonts w:hint="eastAsia"/>
        </w:rPr>
        <w:t>细则（重点</w:t>
      </w:r>
      <w:r>
        <w:t>在于病历资料</w:t>
      </w:r>
      <w:r>
        <w:rPr>
          <w:rFonts w:hint="eastAsia"/>
        </w:rPr>
        <w:t>上传</w:t>
      </w:r>
      <w:r>
        <w:t>部分</w:t>
      </w:r>
      <w:r>
        <w:rPr>
          <w:rFonts w:hint="eastAsia"/>
        </w:rPr>
        <w:t>）、使用</w:t>
      </w:r>
      <w:r>
        <w:t>中</w:t>
      </w:r>
      <w:r>
        <w:rPr>
          <w:rFonts w:hint="eastAsia"/>
        </w:rPr>
        <w:t>/</w:t>
      </w:r>
      <w:r>
        <w:t>英文</w:t>
      </w:r>
      <w:r>
        <w:rPr>
          <w:rFonts w:hint="eastAsia"/>
        </w:rPr>
        <w:t>填写的</w:t>
      </w:r>
      <w:r>
        <w:t>情景</w:t>
      </w:r>
      <w:r>
        <w:rPr>
          <w:rFonts w:hint="eastAsia"/>
        </w:rPr>
        <w:t>描述等</w:t>
      </w:r>
      <w:r>
        <w:t>。</w:t>
      </w:r>
    </w:p>
    <w:p w14:paraId="551379DF" w14:textId="10CB6639" w:rsidR="007479BC" w:rsidRDefault="007479BC" w:rsidP="00FC1676">
      <w:pPr>
        <w:jc w:val="left"/>
      </w:pPr>
      <w:r w:rsidRPr="007479BC">
        <w:rPr>
          <w:noProof/>
        </w:rPr>
        <w:lastRenderedPageBreak/>
        <w:drawing>
          <wp:inline distT="0" distB="0" distL="0" distR="0" wp14:anchorId="7DFB03C1" wp14:editId="6BBC33D1">
            <wp:extent cx="5273334" cy="8491993"/>
            <wp:effectExtent l="0" t="0" r="0" b="0"/>
            <wp:docPr id="26" name="图片 26" descr="C:\Users\Administrator\Desktop\医疗新增图片-1226\患者-新增病历时的病历填写须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医疗新增图片-1226\患者-新增病历时的病历填写须知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089" cy="84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7912A" w14:textId="06E3DFFF" w:rsidR="007479BC" w:rsidRPr="00975B32" w:rsidRDefault="00975B32" w:rsidP="00975B32">
      <w:pPr>
        <w:jc w:val="center"/>
        <w:rPr>
          <w:sz w:val="18"/>
          <w:szCs w:val="18"/>
        </w:rPr>
      </w:pPr>
      <w:r w:rsidRPr="00975B32">
        <w:rPr>
          <w:rFonts w:hint="eastAsia"/>
          <w:sz w:val="18"/>
          <w:szCs w:val="18"/>
        </w:rPr>
        <w:t>病历</w:t>
      </w:r>
      <w:r w:rsidRPr="00975B32">
        <w:rPr>
          <w:sz w:val="18"/>
          <w:szCs w:val="18"/>
        </w:rPr>
        <w:t>填写须知</w:t>
      </w:r>
    </w:p>
    <w:p w14:paraId="78104F10" w14:textId="3B272915" w:rsidR="00DE69F4" w:rsidRDefault="009B01C9" w:rsidP="00FC1676">
      <w:pPr>
        <w:jc w:val="left"/>
      </w:pPr>
      <w:r w:rsidRPr="009B01C9">
        <w:rPr>
          <w:noProof/>
        </w:rPr>
        <w:lastRenderedPageBreak/>
        <w:drawing>
          <wp:inline distT="0" distB="0" distL="0" distR="0" wp14:anchorId="75247BB5" wp14:editId="576355C1">
            <wp:extent cx="5273675" cy="8476090"/>
            <wp:effectExtent l="0" t="0" r="0" b="0"/>
            <wp:docPr id="21" name="图片 21" descr="C:\Users\Administrator\Desktop\医疗新增图片-1226\患者-新增病历页面-病历填写须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医疗新增图片-1226\患者-新增病历页面-病历填写须知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889" cy="848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81D46" w14:textId="17493F91" w:rsidR="00975B32" w:rsidRDefault="00975B32" w:rsidP="00975B32">
      <w:pPr>
        <w:jc w:val="center"/>
      </w:pPr>
      <w:r w:rsidRPr="00975B32">
        <w:rPr>
          <w:rFonts w:hint="eastAsia"/>
          <w:sz w:val="18"/>
          <w:szCs w:val="18"/>
        </w:rPr>
        <w:t>病历</w:t>
      </w:r>
      <w:r w:rsidRPr="00975B32">
        <w:rPr>
          <w:sz w:val="18"/>
          <w:szCs w:val="18"/>
        </w:rPr>
        <w:t>填写须知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新增病历</w:t>
      </w:r>
    </w:p>
    <w:p w14:paraId="2E21D8DC" w14:textId="48CF4F36" w:rsidR="009B01C9" w:rsidRDefault="009B01C9" w:rsidP="00FC1676">
      <w:pPr>
        <w:jc w:val="left"/>
      </w:pPr>
      <w:r w:rsidRPr="009B01C9">
        <w:rPr>
          <w:noProof/>
        </w:rPr>
        <w:lastRenderedPageBreak/>
        <w:drawing>
          <wp:inline distT="0" distB="0" distL="0" distR="0" wp14:anchorId="4BC844DC" wp14:editId="5E8DF597">
            <wp:extent cx="5273675" cy="8507896"/>
            <wp:effectExtent l="0" t="0" r="0" b="0"/>
            <wp:docPr id="22" name="图片 22" descr="C:\Users\Administrator\Desktop\医疗新增图片-1226\患者-修改病历页面-病历填写须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医疗新增图片-1226\患者-修改病历页面-病历填写须知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35" cy="851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7E65" w14:textId="74A2FD60" w:rsidR="00975B32" w:rsidRDefault="00975B32" w:rsidP="00975B32">
      <w:pPr>
        <w:jc w:val="center"/>
      </w:pPr>
      <w:r w:rsidRPr="00975B32">
        <w:rPr>
          <w:rFonts w:hint="eastAsia"/>
          <w:sz w:val="18"/>
          <w:szCs w:val="18"/>
        </w:rPr>
        <w:t>病历</w:t>
      </w:r>
      <w:r w:rsidRPr="00975B32">
        <w:rPr>
          <w:sz w:val="18"/>
          <w:szCs w:val="18"/>
        </w:rPr>
        <w:t>填写须知</w:t>
      </w:r>
      <w:r>
        <w:rPr>
          <w:rFonts w:hint="eastAsia"/>
          <w:sz w:val="18"/>
          <w:szCs w:val="18"/>
        </w:rPr>
        <w:t>-</w:t>
      </w:r>
      <w:r>
        <w:rPr>
          <w:rFonts w:hint="eastAsia"/>
          <w:sz w:val="18"/>
          <w:szCs w:val="18"/>
        </w:rPr>
        <w:t>修改</w:t>
      </w:r>
      <w:r>
        <w:rPr>
          <w:sz w:val="18"/>
          <w:szCs w:val="18"/>
        </w:rPr>
        <w:t>病历</w:t>
      </w:r>
    </w:p>
    <w:p w14:paraId="5D0FA7B6" w14:textId="3EE71E23" w:rsidR="009B01C9" w:rsidRDefault="009B01C9" w:rsidP="00FC1676">
      <w:pPr>
        <w:jc w:val="left"/>
      </w:pPr>
      <w:r w:rsidRPr="009B01C9">
        <w:rPr>
          <w:noProof/>
        </w:rPr>
        <w:lastRenderedPageBreak/>
        <w:drawing>
          <wp:inline distT="0" distB="0" distL="0" distR="0" wp14:anchorId="571F4115" wp14:editId="34E6C514">
            <wp:extent cx="5274310" cy="6728042"/>
            <wp:effectExtent l="0" t="0" r="0" b="0"/>
            <wp:docPr id="23" name="图片 23" descr="C:\Users\Administrator\Desktop\医疗新增图片-1226\患者-病历详情页面-病历填写须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医疗新增图片-1226\患者-病历详情页面-病历填写须知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324E" w14:textId="492FFC21" w:rsidR="00975B32" w:rsidRDefault="00975B32" w:rsidP="00975B32">
      <w:pPr>
        <w:jc w:val="center"/>
      </w:pPr>
      <w:r w:rsidRPr="00975B32">
        <w:rPr>
          <w:rFonts w:hint="eastAsia"/>
          <w:sz w:val="18"/>
          <w:szCs w:val="18"/>
        </w:rPr>
        <w:t>病历</w:t>
      </w:r>
      <w:r w:rsidRPr="00975B32">
        <w:rPr>
          <w:sz w:val="18"/>
          <w:szCs w:val="18"/>
        </w:rPr>
        <w:t>填写须知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病历</w:t>
      </w:r>
      <w:r>
        <w:rPr>
          <w:rFonts w:hint="eastAsia"/>
          <w:sz w:val="18"/>
          <w:szCs w:val="18"/>
        </w:rPr>
        <w:t>信息</w:t>
      </w:r>
    </w:p>
    <w:p w14:paraId="24B6029D" w14:textId="77777777" w:rsidR="00294AFE" w:rsidRPr="00620932" w:rsidRDefault="00E90245" w:rsidP="00FC1676">
      <w:pPr>
        <w:jc w:val="left"/>
        <w:rPr>
          <w:b/>
        </w:rPr>
      </w:pPr>
      <w:r w:rsidRPr="00620932">
        <w:rPr>
          <w:rFonts w:hint="eastAsia"/>
          <w:b/>
        </w:rPr>
        <w:t>填写</w:t>
      </w:r>
      <w:r w:rsidRPr="00620932">
        <w:rPr>
          <w:b/>
        </w:rPr>
        <w:t>患者信息：</w:t>
      </w:r>
    </w:p>
    <w:p w14:paraId="758F06CA" w14:textId="19EC8F44" w:rsidR="00E90245" w:rsidRDefault="00E90245" w:rsidP="00FC1676">
      <w:pPr>
        <w:jc w:val="left"/>
      </w:pPr>
      <w:r>
        <w:rPr>
          <w:rFonts w:hint="eastAsia"/>
        </w:rPr>
        <w:t>精通</w:t>
      </w:r>
      <w:r>
        <w:t>语言项添加提示</w:t>
      </w:r>
      <w:r>
        <w:rPr>
          <w:rFonts w:hint="eastAsia"/>
        </w:rPr>
        <w:t>，</w:t>
      </w:r>
      <w:r>
        <w:t>提示内容为：</w:t>
      </w:r>
      <w:r w:rsidR="004F38D5">
        <w:rPr>
          <w:rFonts w:hint="eastAsia"/>
        </w:rPr>
        <w:t>“</w:t>
      </w:r>
      <w:r w:rsidR="004F38D5">
        <w:t>请您认真选择您的精通语言，</w:t>
      </w:r>
      <w:r w:rsidR="004F38D5">
        <w:rPr>
          <w:rFonts w:hint="eastAsia"/>
        </w:rPr>
        <w:t>当</w:t>
      </w:r>
      <w:r w:rsidR="004F38D5">
        <w:t>您需要翻译</w:t>
      </w:r>
      <w:r w:rsidR="004F38D5">
        <w:rPr>
          <w:rFonts w:hint="eastAsia"/>
        </w:rPr>
        <w:t>服务</w:t>
      </w:r>
      <w:r w:rsidR="004F38D5">
        <w:t>时，</w:t>
      </w:r>
      <w:r w:rsidR="004F38D5">
        <w:rPr>
          <w:rFonts w:hint="eastAsia"/>
        </w:rPr>
        <w:t>它</w:t>
      </w:r>
      <w:r w:rsidR="004F38D5">
        <w:t>会</w:t>
      </w:r>
      <w:r w:rsidR="004F38D5">
        <w:rPr>
          <w:rFonts w:hint="eastAsia"/>
        </w:rPr>
        <w:t>作为</w:t>
      </w:r>
      <w:r w:rsidR="004F38D5">
        <w:t>翻译接单时的重要依据</w:t>
      </w:r>
      <w:r w:rsidR="004F38D5">
        <w:rPr>
          <w:rFonts w:hint="eastAsia"/>
        </w:rPr>
        <w:t>。”。</w:t>
      </w:r>
    </w:p>
    <w:p w14:paraId="0B0477B6" w14:textId="7AEF859F" w:rsidR="00DE69F4" w:rsidRDefault="007B64B8" w:rsidP="00FC1676">
      <w:pPr>
        <w:jc w:val="left"/>
      </w:pPr>
      <w:r w:rsidRPr="007B64B8">
        <w:rPr>
          <w:noProof/>
        </w:rPr>
        <w:lastRenderedPageBreak/>
        <w:drawing>
          <wp:inline distT="0" distB="0" distL="0" distR="0" wp14:anchorId="0F70FF1D" wp14:editId="2151A86F">
            <wp:extent cx="5274310" cy="2790806"/>
            <wp:effectExtent l="0" t="0" r="0" b="0"/>
            <wp:docPr id="19" name="图片 19" descr="C:\Users\Administrator\Desktop\医疗新增图片-1226\患者-预约-个人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医疗新增图片-1226\患者-预约-个人信息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600C" w14:textId="77777777" w:rsidR="007B64B8" w:rsidRDefault="007B64B8" w:rsidP="00FC1676">
      <w:pPr>
        <w:jc w:val="left"/>
      </w:pPr>
    </w:p>
    <w:p w14:paraId="45712C33" w14:textId="77777777" w:rsidR="00E90245" w:rsidRPr="00620932" w:rsidRDefault="00E90245" w:rsidP="00FC1676">
      <w:pPr>
        <w:jc w:val="left"/>
        <w:rPr>
          <w:b/>
        </w:rPr>
      </w:pPr>
      <w:r w:rsidRPr="00620932">
        <w:rPr>
          <w:rFonts w:hint="eastAsia"/>
          <w:b/>
        </w:rPr>
        <w:t>是否</w:t>
      </w:r>
      <w:r w:rsidRPr="00620932">
        <w:rPr>
          <w:b/>
        </w:rPr>
        <w:t>需要翻译：</w:t>
      </w:r>
    </w:p>
    <w:p w14:paraId="21B98B61" w14:textId="5251B716" w:rsidR="00E90245" w:rsidRDefault="00E90245" w:rsidP="00FC1676">
      <w:pPr>
        <w:jc w:val="left"/>
      </w:pPr>
      <w:r>
        <w:rPr>
          <w:rFonts w:hint="eastAsia"/>
        </w:rPr>
        <w:t>是否</w:t>
      </w:r>
      <w:r>
        <w:t>需要翻译项添加提示</w:t>
      </w:r>
      <w:r w:rsidR="004F38D5">
        <w:rPr>
          <w:rFonts w:hint="eastAsia"/>
        </w:rPr>
        <w:t>，</w:t>
      </w:r>
      <w:r w:rsidR="004F38D5">
        <w:t>提示内容为：</w:t>
      </w:r>
      <w:r w:rsidR="004F38D5">
        <w:rPr>
          <w:rFonts w:hint="eastAsia"/>
        </w:rPr>
        <w:t>“翻译</w:t>
      </w:r>
      <w:r w:rsidR="004F38D5">
        <w:t>职能：翻译病历、</w:t>
      </w:r>
      <w:r w:rsidR="004F38D5">
        <w:rPr>
          <w:rFonts w:hint="eastAsia"/>
        </w:rPr>
        <w:t>会诊</w:t>
      </w:r>
      <w:r w:rsidR="004F38D5">
        <w:t>翻译、翻译诊疗方案</w:t>
      </w:r>
      <w:r w:rsidR="00932BBA">
        <w:rPr>
          <w:rFonts w:hint="eastAsia"/>
        </w:rPr>
        <w:t>。</w:t>
      </w:r>
      <w:r w:rsidR="004F38D5">
        <w:rPr>
          <w:rFonts w:hint="eastAsia"/>
        </w:rPr>
        <w:t>”。</w:t>
      </w:r>
    </w:p>
    <w:p w14:paraId="6624BC76" w14:textId="32BF06DA" w:rsidR="00FE6600" w:rsidRDefault="00822E64" w:rsidP="00FC1676">
      <w:pPr>
        <w:jc w:val="left"/>
      </w:pPr>
      <w:r w:rsidRPr="00822E64">
        <w:rPr>
          <w:noProof/>
        </w:rPr>
        <w:drawing>
          <wp:inline distT="0" distB="0" distL="0" distR="0" wp14:anchorId="4140F5DF" wp14:editId="6736007E">
            <wp:extent cx="5274310" cy="2770112"/>
            <wp:effectExtent l="0" t="0" r="0" b="0"/>
            <wp:docPr id="18" name="图片 18" descr="C:\Users\Administrator\Desktop\医疗新增图片-1226\患者-是否需要翻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医疗新增图片-1226\患者-是否需要翻译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DCA9" w14:textId="77777777" w:rsidR="00822E64" w:rsidRDefault="00822E64" w:rsidP="00FC1676">
      <w:pPr>
        <w:jc w:val="left"/>
      </w:pPr>
    </w:p>
    <w:p w14:paraId="2A5EEBDC" w14:textId="77777777" w:rsidR="00690C89" w:rsidRPr="00620932" w:rsidRDefault="00690C89" w:rsidP="00FC1676">
      <w:pPr>
        <w:jc w:val="left"/>
        <w:rPr>
          <w:b/>
        </w:rPr>
      </w:pPr>
      <w:r w:rsidRPr="00620932">
        <w:rPr>
          <w:rFonts w:hint="eastAsia"/>
          <w:b/>
        </w:rPr>
        <w:t>会诊</w:t>
      </w:r>
      <w:r w:rsidRPr="00620932">
        <w:rPr>
          <w:b/>
        </w:rPr>
        <w:t>列表</w:t>
      </w:r>
      <w:r w:rsidR="00706178" w:rsidRPr="00620932">
        <w:rPr>
          <w:rFonts w:hint="eastAsia"/>
          <w:b/>
        </w:rPr>
        <w:t>-</w:t>
      </w:r>
      <w:r w:rsidR="00706178" w:rsidRPr="00620932">
        <w:rPr>
          <w:rFonts w:hint="eastAsia"/>
          <w:b/>
        </w:rPr>
        <w:t>病历已上传</w:t>
      </w:r>
      <w:r w:rsidRPr="00620932">
        <w:rPr>
          <w:b/>
        </w:rPr>
        <w:t>：</w:t>
      </w:r>
    </w:p>
    <w:p w14:paraId="168B2D78" w14:textId="77777777" w:rsidR="00D22378" w:rsidRDefault="00543EAD" w:rsidP="00FC1676">
      <w:pPr>
        <w:jc w:val="left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690C89">
        <w:rPr>
          <w:rFonts w:hint="eastAsia"/>
        </w:rPr>
        <w:t>不需要</w:t>
      </w:r>
      <w:r w:rsidR="00690C89">
        <w:t>翻译情况：</w:t>
      </w:r>
    </w:p>
    <w:p w14:paraId="745C0033" w14:textId="6473F754" w:rsidR="0052797A" w:rsidRDefault="00690C89" w:rsidP="00FC1676">
      <w:pPr>
        <w:jc w:val="left"/>
      </w:pPr>
      <w:r>
        <w:rPr>
          <w:rFonts w:hint="eastAsia"/>
        </w:rPr>
        <w:t>患者</w:t>
      </w:r>
      <w:r>
        <w:t>选择不需要翻译</w:t>
      </w:r>
      <w:r>
        <w:rPr>
          <w:rFonts w:hint="eastAsia"/>
        </w:rPr>
        <w:t>，</w:t>
      </w:r>
      <w:r>
        <w:t>说明患者填写的病历</w:t>
      </w:r>
      <w:r>
        <w:rPr>
          <w:rFonts w:hint="eastAsia"/>
        </w:rPr>
        <w:t>是</w:t>
      </w:r>
      <w:r>
        <w:t>英文版</w:t>
      </w:r>
      <w:r w:rsidR="00543EAD">
        <w:rPr>
          <w:rFonts w:hint="eastAsia"/>
        </w:rPr>
        <w:t>。</w:t>
      </w:r>
      <w:r>
        <w:t>患者</w:t>
      </w:r>
      <w:r>
        <w:rPr>
          <w:rFonts w:hint="eastAsia"/>
        </w:rPr>
        <w:t>成功</w:t>
      </w:r>
      <w:r>
        <w:t>付款后，</w:t>
      </w:r>
      <w:r w:rsidR="00A57A94">
        <w:rPr>
          <w:rFonts w:hint="eastAsia"/>
        </w:rPr>
        <w:t>会诊</w:t>
      </w:r>
      <w:r w:rsidR="00A57A94">
        <w:t>列表中</w:t>
      </w:r>
      <w:r>
        <w:t>会诊</w:t>
      </w:r>
      <w:r>
        <w:rPr>
          <w:rFonts w:hint="eastAsia"/>
        </w:rPr>
        <w:t>记录</w:t>
      </w:r>
      <w:r>
        <w:t>的</w:t>
      </w:r>
      <w:r>
        <w:rPr>
          <w:rFonts w:hint="eastAsia"/>
        </w:rPr>
        <w:t>会诊状态</w:t>
      </w:r>
      <w:r>
        <w:t>为</w:t>
      </w:r>
      <w:r w:rsidRPr="002F3207">
        <w:rPr>
          <w:color w:val="FF0000"/>
        </w:rPr>
        <w:t>已生效</w:t>
      </w:r>
      <w:r>
        <w:t>，患者</w:t>
      </w:r>
      <w:r w:rsidR="00A57A94">
        <w:rPr>
          <w:rFonts w:hint="eastAsia"/>
        </w:rPr>
        <w:t>端、</w:t>
      </w:r>
      <w:r w:rsidR="00A57A94">
        <w:t>医生端</w:t>
      </w:r>
      <w:r w:rsidR="00A57A94">
        <w:rPr>
          <w:rFonts w:hint="eastAsia"/>
        </w:rPr>
        <w:t>、</w:t>
      </w:r>
      <w:r w:rsidR="00A57A94">
        <w:t>普管端、超管端的</w:t>
      </w:r>
      <w:r w:rsidR="00A57A94">
        <w:rPr>
          <w:rFonts w:hint="eastAsia"/>
        </w:rPr>
        <w:t>会诊</w:t>
      </w:r>
      <w:r w:rsidR="00A57A94">
        <w:t>记录的</w:t>
      </w:r>
      <w:r w:rsidR="00A57A94">
        <w:rPr>
          <w:rFonts w:hint="eastAsia"/>
        </w:rPr>
        <w:t>病历</w:t>
      </w:r>
      <w:r w:rsidR="00A57A94">
        <w:t>项显示</w:t>
      </w:r>
      <w:r w:rsidR="00A57A94">
        <w:t>“</w:t>
      </w:r>
      <w:r w:rsidR="00A57A94">
        <w:rPr>
          <w:rFonts w:hint="eastAsia"/>
        </w:rPr>
        <w:t>查看原版</w:t>
      </w:r>
      <w:r w:rsidR="00A57A94">
        <w:t>”</w:t>
      </w:r>
      <w:r w:rsidR="00A57A94">
        <w:rPr>
          <w:rFonts w:hint="eastAsia"/>
        </w:rPr>
        <w:t>，</w:t>
      </w:r>
      <w:r w:rsidR="008448C6" w:rsidRPr="008448C6">
        <w:rPr>
          <w:highlight w:val="yellow"/>
        </w:rPr>
        <w:t xml:space="preserve"> </w:t>
      </w:r>
      <w:r w:rsidR="008448C6" w:rsidRPr="008448C6">
        <w:rPr>
          <w:highlight w:val="yellow"/>
        </w:rPr>
        <w:t>短信</w:t>
      </w:r>
      <w:r w:rsidR="00A57A94" w:rsidRPr="008448C6">
        <w:rPr>
          <w:highlight w:val="yellow"/>
        </w:rPr>
        <w:t>提醒</w:t>
      </w:r>
      <w:r w:rsidR="00A57A94">
        <w:rPr>
          <w:rFonts w:hint="eastAsia"/>
        </w:rPr>
        <w:t>患者会诊</w:t>
      </w:r>
      <w:r w:rsidR="00A57A94" w:rsidRPr="002F3207">
        <w:t>已生效</w:t>
      </w:r>
      <w:r w:rsidR="00A57A94">
        <w:rPr>
          <w:rFonts w:hint="eastAsia"/>
        </w:rPr>
        <w:t>，</w:t>
      </w:r>
      <w:r w:rsidR="00EA5ED8">
        <w:rPr>
          <w:rFonts w:hint="eastAsia"/>
        </w:rPr>
        <w:t>同时</w:t>
      </w:r>
      <w:r w:rsidR="00EA5ED8" w:rsidRPr="008448C6">
        <w:rPr>
          <w:rFonts w:hint="eastAsia"/>
          <w:highlight w:val="yellow"/>
        </w:rPr>
        <w:t>短信和</w:t>
      </w:r>
      <w:r w:rsidR="00A57A94" w:rsidRPr="008448C6">
        <w:rPr>
          <w:rFonts w:hint="eastAsia"/>
          <w:highlight w:val="yellow"/>
        </w:rPr>
        <w:t>邮件</w:t>
      </w:r>
      <w:r w:rsidR="00A57A94" w:rsidRPr="008448C6">
        <w:rPr>
          <w:highlight w:val="yellow"/>
        </w:rPr>
        <w:t>提醒</w:t>
      </w:r>
      <w:r w:rsidR="00A57A94">
        <w:t>医生会诊已生效</w:t>
      </w:r>
      <w:r w:rsidR="00A57A94">
        <w:rPr>
          <w:rFonts w:hint="eastAsia"/>
        </w:rPr>
        <w:t>和</w:t>
      </w:r>
      <w:r w:rsidR="00A57A94">
        <w:t>病历已</w:t>
      </w:r>
      <w:r w:rsidR="00A57A94">
        <w:rPr>
          <w:rFonts w:hint="eastAsia"/>
        </w:rPr>
        <w:t>上传</w:t>
      </w:r>
      <w:r w:rsidR="0052797A">
        <w:rPr>
          <w:rFonts w:hint="eastAsia"/>
        </w:rPr>
        <w:t>；医生端的</w:t>
      </w:r>
      <w:r w:rsidR="0052797A">
        <w:t>会诊记录的</w:t>
      </w:r>
      <w:r w:rsidR="0052797A">
        <w:rPr>
          <w:rFonts w:hint="eastAsia"/>
        </w:rPr>
        <w:t>诊疗方案项显示“</w:t>
      </w:r>
      <w:r w:rsidR="0052797A" w:rsidRPr="002F3207">
        <w:rPr>
          <w:rFonts w:hint="eastAsia"/>
          <w:color w:val="FF0000"/>
        </w:rPr>
        <w:t>上传</w:t>
      </w:r>
      <w:r w:rsidR="0052797A">
        <w:rPr>
          <w:rFonts w:hint="eastAsia"/>
        </w:rPr>
        <w:t>”按钮。</w:t>
      </w:r>
    </w:p>
    <w:p w14:paraId="088099CB" w14:textId="77777777" w:rsidR="0089079F" w:rsidRDefault="00543EAD" w:rsidP="00FC1676">
      <w:pPr>
        <w:jc w:val="left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9079F">
        <w:rPr>
          <w:rFonts w:hint="eastAsia"/>
        </w:rPr>
        <w:t>需要</w:t>
      </w:r>
      <w:r w:rsidR="0089079F">
        <w:t>翻译情况：</w:t>
      </w:r>
    </w:p>
    <w:p w14:paraId="4898BE90" w14:textId="77777777" w:rsidR="002A7B3C" w:rsidRDefault="0089079F" w:rsidP="00FC1676">
      <w:pPr>
        <w:jc w:val="left"/>
      </w:pPr>
      <w:r>
        <w:rPr>
          <w:rFonts w:hint="eastAsia"/>
        </w:rPr>
        <w:t>患者</w:t>
      </w:r>
      <w:r w:rsidR="00B47AF2">
        <w:t>选择</w:t>
      </w:r>
      <w:r>
        <w:t>需要翻译</w:t>
      </w:r>
      <w:r>
        <w:rPr>
          <w:rFonts w:hint="eastAsia"/>
        </w:rPr>
        <w:t>，</w:t>
      </w:r>
      <w:r>
        <w:t>说明患者填写的病历</w:t>
      </w:r>
      <w:r>
        <w:rPr>
          <w:rFonts w:hint="eastAsia"/>
        </w:rPr>
        <w:t>是</w:t>
      </w:r>
      <w:r w:rsidR="00456E0D">
        <w:rPr>
          <w:rFonts w:hint="eastAsia"/>
        </w:rPr>
        <w:t>中</w:t>
      </w:r>
      <w:r w:rsidR="002A7B3C">
        <w:t>文版</w:t>
      </w:r>
      <w:r w:rsidR="00543EAD">
        <w:rPr>
          <w:rFonts w:hint="eastAsia"/>
        </w:rPr>
        <w:t>。</w:t>
      </w:r>
    </w:p>
    <w:p w14:paraId="26D36E89" w14:textId="77777777" w:rsidR="002A7B3C" w:rsidRDefault="00543EAD" w:rsidP="00FC167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2A7B3C">
        <w:rPr>
          <w:rFonts w:hint="eastAsia"/>
        </w:rPr>
        <w:t>待付款状态</w:t>
      </w:r>
      <w:r w:rsidR="002A7B3C">
        <w:t>下</w:t>
      </w:r>
      <w:r w:rsidR="002A7B3C">
        <w:rPr>
          <w:rFonts w:hint="eastAsia"/>
        </w:rPr>
        <w:t>，患者</w:t>
      </w:r>
      <w:r w:rsidR="002A7B3C">
        <w:t>端</w:t>
      </w:r>
      <w:r w:rsidR="002A7B3C">
        <w:rPr>
          <w:rFonts w:hint="eastAsia"/>
        </w:rPr>
        <w:t>、</w:t>
      </w:r>
      <w:r w:rsidR="002A7B3C">
        <w:t>普管端、超管端的</w:t>
      </w:r>
      <w:r w:rsidR="002A7B3C">
        <w:rPr>
          <w:rFonts w:hint="eastAsia"/>
        </w:rPr>
        <w:t>会诊</w:t>
      </w:r>
      <w:r w:rsidR="002A7B3C">
        <w:t>列表中会诊</w:t>
      </w:r>
      <w:r w:rsidR="002A7B3C">
        <w:rPr>
          <w:rFonts w:hint="eastAsia"/>
        </w:rPr>
        <w:t>记录</w:t>
      </w:r>
      <w:r w:rsidR="002A7B3C">
        <w:t>的病历项显示</w:t>
      </w:r>
      <w:r w:rsidR="002A7B3C">
        <w:t>“</w:t>
      </w:r>
      <w:r w:rsidR="002A7B3C">
        <w:rPr>
          <w:rFonts w:hint="eastAsia"/>
        </w:rPr>
        <w:t>查看</w:t>
      </w:r>
      <w:r w:rsidR="002A7B3C">
        <w:t>原版</w:t>
      </w:r>
      <w:r w:rsidR="002A7B3C">
        <w:t>”</w:t>
      </w:r>
      <w:r w:rsidR="00627063">
        <w:rPr>
          <w:rFonts w:hint="eastAsia"/>
        </w:rPr>
        <w:t>。</w:t>
      </w:r>
    </w:p>
    <w:p w14:paraId="1844378B" w14:textId="77777777" w:rsidR="002A7B3C" w:rsidRDefault="00543EAD" w:rsidP="00FC167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47AF2">
        <w:t>患者</w:t>
      </w:r>
      <w:r w:rsidR="00B47AF2">
        <w:rPr>
          <w:rFonts w:hint="eastAsia"/>
        </w:rPr>
        <w:t>成功</w:t>
      </w:r>
      <w:r w:rsidR="00B47AF2">
        <w:t>付款后，</w:t>
      </w:r>
      <w:r w:rsidR="00B47AF2">
        <w:rPr>
          <w:rFonts w:hint="eastAsia"/>
        </w:rPr>
        <w:t>会诊</w:t>
      </w:r>
      <w:r w:rsidR="00B47AF2">
        <w:t>列表中会诊</w:t>
      </w:r>
      <w:r w:rsidR="00B47AF2">
        <w:rPr>
          <w:rFonts w:hint="eastAsia"/>
        </w:rPr>
        <w:t>记录</w:t>
      </w:r>
      <w:r w:rsidR="00B47AF2">
        <w:t>的</w:t>
      </w:r>
      <w:r w:rsidR="00B47AF2">
        <w:rPr>
          <w:rFonts w:hint="eastAsia"/>
        </w:rPr>
        <w:t>会诊状态</w:t>
      </w:r>
      <w:r w:rsidR="00B47AF2">
        <w:t>为已</w:t>
      </w:r>
      <w:r w:rsidR="00456E0D">
        <w:rPr>
          <w:rFonts w:hint="eastAsia"/>
        </w:rPr>
        <w:t>付款</w:t>
      </w:r>
      <w:r w:rsidR="00B47AF2">
        <w:t>，</w:t>
      </w:r>
      <w:r w:rsidR="00456E0D">
        <w:rPr>
          <w:rFonts w:hint="eastAsia"/>
        </w:rPr>
        <w:t>患者</w:t>
      </w:r>
      <w:r w:rsidR="00456E0D">
        <w:t>端</w:t>
      </w:r>
      <w:r w:rsidR="00456E0D">
        <w:rPr>
          <w:rFonts w:hint="eastAsia"/>
        </w:rPr>
        <w:t>、</w:t>
      </w:r>
      <w:r w:rsidR="00456E0D">
        <w:t>普管端、超管</w:t>
      </w:r>
      <w:r w:rsidR="00456E0D">
        <w:lastRenderedPageBreak/>
        <w:t>端的会诊记录的病历项显示</w:t>
      </w:r>
      <w:r w:rsidR="00456E0D">
        <w:t>“</w:t>
      </w:r>
      <w:r w:rsidR="00456E0D">
        <w:rPr>
          <w:rFonts w:hint="eastAsia"/>
        </w:rPr>
        <w:t>查看</w:t>
      </w:r>
      <w:r w:rsidR="00456E0D">
        <w:t>原版</w:t>
      </w:r>
      <w:r w:rsidR="00456E0D">
        <w:t>”</w:t>
      </w:r>
      <w:r w:rsidR="00456E0D">
        <w:rPr>
          <w:rFonts w:hint="eastAsia"/>
        </w:rPr>
        <w:t>，医生</w:t>
      </w:r>
      <w:r w:rsidR="00456E0D">
        <w:t>端的会诊记录的病历项显示</w:t>
      </w:r>
      <w:r w:rsidR="00671036">
        <w:rPr>
          <w:rFonts w:hint="eastAsia"/>
        </w:rPr>
        <w:t>空</w:t>
      </w:r>
      <w:r w:rsidR="00671036">
        <w:t>，该</w:t>
      </w:r>
      <w:r w:rsidR="00671036">
        <w:rPr>
          <w:rFonts w:hint="eastAsia"/>
        </w:rPr>
        <w:t>预约</w:t>
      </w:r>
      <w:r w:rsidR="00671036">
        <w:t>会诊</w:t>
      </w:r>
      <w:r w:rsidR="00671036">
        <w:rPr>
          <w:rFonts w:hint="eastAsia"/>
        </w:rPr>
        <w:t>订单</w:t>
      </w:r>
      <w:r w:rsidR="00671036">
        <w:t>出现在</w:t>
      </w:r>
      <w:r w:rsidR="00525C7D">
        <w:rPr>
          <w:rFonts w:hint="eastAsia"/>
        </w:rPr>
        <w:t>符合</w:t>
      </w:r>
      <w:r w:rsidR="00525C7D">
        <w:t>语言条件的</w:t>
      </w:r>
      <w:r w:rsidR="00671036">
        <w:rPr>
          <w:rFonts w:hint="eastAsia"/>
        </w:rPr>
        <w:t>翻译</w:t>
      </w:r>
      <w:r w:rsidR="00671036">
        <w:t>的翻译列表中</w:t>
      </w:r>
      <w:r w:rsidR="00E73F55">
        <w:rPr>
          <w:rFonts w:hint="eastAsia"/>
        </w:rPr>
        <w:t>，</w:t>
      </w:r>
      <w:r w:rsidR="00E73F55">
        <w:t>这些翻译</w:t>
      </w:r>
      <w:r w:rsidR="00E73F55">
        <w:rPr>
          <w:rFonts w:hint="eastAsia"/>
        </w:rPr>
        <w:t>均</w:t>
      </w:r>
      <w:r w:rsidR="00E73F55">
        <w:t>会</w:t>
      </w:r>
      <w:r w:rsidR="00E73F55">
        <w:rPr>
          <w:rFonts w:hint="eastAsia"/>
        </w:rPr>
        <w:t>收</w:t>
      </w:r>
      <w:r w:rsidR="00E73F55">
        <w:t>到</w:t>
      </w:r>
      <w:r w:rsidR="00E73F55" w:rsidRPr="00E73F55">
        <w:rPr>
          <w:rFonts w:hint="eastAsia"/>
        </w:rPr>
        <w:t>新翻译订单</w:t>
      </w:r>
      <w:r w:rsidR="00E73F55" w:rsidRPr="008448C6">
        <w:rPr>
          <w:rFonts w:hint="eastAsia"/>
          <w:highlight w:val="yellow"/>
        </w:rPr>
        <w:t>提醒短信</w:t>
      </w:r>
      <w:r w:rsidR="00627063">
        <w:rPr>
          <w:rFonts w:hint="eastAsia"/>
        </w:rPr>
        <w:t>。</w:t>
      </w:r>
    </w:p>
    <w:p w14:paraId="58F037DE" w14:textId="05CB7220" w:rsidR="001403D3" w:rsidRDefault="00543EAD" w:rsidP="00FC1676">
      <w:pPr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25C7D">
        <w:rPr>
          <w:rFonts w:hint="eastAsia"/>
        </w:rPr>
        <w:t>某</w:t>
      </w:r>
      <w:r w:rsidR="00525C7D">
        <w:t>翻译成功接单</w:t>
      </w:r>
      <w:r w:rsidR="005527E9">
        <w:rPr>
          <w:rFonts w:hint="eastAsia"/>
        </w:rPr>
        <w:t>或</w:t>
      </w:r>
      <w:r w:rsidR="005527E9">
        <w:t>普通</w:t>
      </w:r>
      <w:r w:rsidR="005527E9">
        <w:rPr>
          <w:rFonts w:hint="eastAsia"/>
        </w:rPr>
        <w:t>/</w:t>
      </w:r>
      <w:r w:rsidR="005527E9">
        <w:rPr>
          <w:rFonts w:hint="eastAsia"/>
        </w:rPr>
        <w:t>超级</w:t>
      </w:r>
      <w:r w:rsidR="005527E9">
        <w:t>管理员指派翻译</w:t>
      </w:r>
      <w:r w:rsidR="00525C7D">
        <w:t>，会诊</w:t>
      </w:r>
      <w:r w:rsidR="002A7B3C">
        <w:rPr>
          <w:rFonts w:hint="eastAsia"/>
        </w:rPr>
        <w:t>记录</w:t>
      </w:r>
      <w:r w:rsidR="002A7B3C">
        <w:t>变为</w:t>
      </w:r>
      <w:r w:rsidR="002A7B3C" w:rsidRPr="002F3207">
        <w:rPr>
          <w:color w:val="FF0000"/>
        </w:rPr>
        <w:t>已生效</w:t>
      </w:r>
      <w:r w:rsidR="002A7B3C">
        <w:t>状态，</w:t>
      </w:r>
      <w:r w:rsidR="002A7B3C">
        <w:rPr>
          <w:rFonts w:hint="eastAsia"/>
        </w:rPr>
        <w:t>患者</w:t>
      </w:r>
      <w:r w:rsidR="002A7B3C">
        <w:t>端</w:t>
      </w:r>
      <w:r w:rsidR="002A7B3C">
        <w:rPr>
          <w:rFonts w:hint="eastAsia"/>
        </w:rPr>
        <w:t>、</w:t>
      </w:r>
      <w:r w:rsidR="002A7B3C">
        <w:t>普管端、超管端的会诊记录的病历项显示</w:t>
      </w:r>
      <w:r w:rsidR="002A7B3C">
        <w:t>“</w:t>
      </w:r>
      <w:r w:rsidR="002A7B3C">
        <w:rPr>
          <w:rFonts w:hint="eastAsia"/>
        </w:rPr>
        <w:t>查看</w:t>
      </w:r>
      <w:r w:rsidR="002A7B3C">
        <w:t>原版</w:t>
      </w:r>
      <w:r w:rsidR="002A7B3C">
        <w:t>”</w:t>
      </w:r>
      <w:r w:rsidR="002A7B3C">
        <w:rPr>
          <w:rFonts w:hint="eastAsia"/>
        </w:rPr>
        <w:t>，</w:t>
      </w:r>
      <w:r w:rsidR="00767287">
        <w:rPr>
          <w:rFonts w:hint="eastAsia"/>
        </w:rPr>
        <w:t>翻译</w:t>
      </w:r>
      <w:r w:rsidR="00767287">
        <w:t>端的会诊记录的病历项显示</w:t>
      </w:r>
      <w:r w:rsidR="00767287">
        <w:t>“</w:t>
      </w:r>
      <w:r w:rsidR="00767287">
        <w:rPr>
          <w:rFonts w:hint="eastAsia"/>
        </w:rPr>
        <w:t>查看</w:t>
      </w:r>
      <w:r w:rsidR="00767287">
        <w:t>原版</w:t>
      </w:r>
      <w:r w:rsidR="00767287">
        <w:t>”</w:t>
      </w:r>
      <w:r w:rsidR="00767287">
        <w:rPr>
          <w:rFonts w:hint="eastAsia"/>
        </w:rPr>
        <w:t>和</w:t>
      </w:r>
      <w:r w:rsidR="00767287">
        <w:t>“</w:t>
      </w:r>
      <w:r w:rsidR="00AE4079">
        <w:rPr>
          <w:rFonts w:hint="eastAsia"/>
        </w:rPr>
        <w:t>新增</w:t>
      </w:r>
      <w:r w:rsidR="00767287">
        <w:t>翻译版</w:t>
      </w:r>
      <w:r w:rsidR="00767287">
        <w:t>”</w:t>
      </w:r>
      <w:r w:rsidR="00767287">
        <w:rPr>
          <w:rFonts w:hint="eastAsia"/>
        </w:rPr>
        <w:t>，</w:t>
      </w:r>
      <w:r w:rsidR="002A7B3C">
        <w:rPr>
          <w:rFonts w:hint="eastAsia"/>
        </w:rPr>
        <w:t>医生</w:t>
      </w:r>
      <w:r w:rsidR="002A7B3C">
        <w:t>端的会诊记录的病历项</w:t>
      </w:r>
      <w:r w:rsidR="00A938F2">
        <w:rPr>
          <w:rFonts w:hint="eastAsia"/>
        </w:rPr>
        <w:t>仍</w:t>
      </w:r>
      <w:r w:rsidR="002A7B3C">
        <w:t>显示</w:t>
      </w:r>
      <w:r w:rsidR="002A7B3C">
        <w:rPr>
          <w:rFonts w:hint="eastAsia"/>
        </w:rPr>
        <w:t>空，</w:t>
      </w:r>
      <w:r w:rsidR="002A7B3C" w:rsidRPr="008448C6">
        <w:rPr>
          <w:highlight w:val="yellow"/>
        </w:rPr>
        <w:t>短信提醒</w:t>
      </w:r>
      <w:r w:rsidR="002A7B3C">
        <w:rPr>
          <w:rFonts w:hint="eastAsia"/>
        </w:rPr>
        <w:t>患者和</w:t>
      </w:r>
      <w:r w:rsidR="002A7B3C">
        <w:t>医生</w:t>
      </w:r>
      <w:r w:rsidR="002A7B3C">
        <w:rPr>
          <w:rFonts w:hint="eastAsia"/>
        </w:rPr>
        <w:t>会诊</w:t>
      </w:r>
      <w:r w:rsidR="002A7B3C">
        <w:t>已生效</w:t>
      </w:r>
      <w:r w:rsidR="002A7B3C">
        <w:rPr>
          <w:rFonts w:hint="eastAsia"/>
        </w:rPr>
        <w:t>，</w:t>
      </w:r>
      <w:r w:rsidR="00E73F55">
        <w:rPr>
          <w:rFonts w:hint="eastAsia"/>
        </w:rPr>
        <w:t>翻译</w:t>
      </w:r>
      <w:r w:rsidR="00E73F55">
        <w:t>收到</w:t>
      </w:r>
      <w:r w:rsidR="00E73F55" w:rsidRPr="00E73F55">
        <w:rPr>
          <w:rFonts w:hint="eastAsia"/>
        </w:rPr>
        <w:t>成功接单</w:t>
      </w:r>
      <w:r w:rsidR="00E73F55" w:rsidRPr="008448C6">
        <w:rPr>
          <w:rFonts w:hint="eastAsia"/>
          <w:highlight w:val="yellow"/>
        </w:rPr>
        <w:t>提醒短信</w:t>
      </w:r>
      <w:r w:rsidR="00E73F55">
        <w:t>，</w:t>
      </w:r>
      <w:r w:rsidR="002A7B3C">
        <w:rPr>
          <w:rFonts w:hint="eastAsia"/>
        </w:rPr>
        <w:t>并</w:t>
      </w:r>
      <w:r w:rsidR="002A7B3C" w:rsidRPr="008448C6">
        <w:rPr>
          <w:rFonts w:hint="eastAsia"/>
          <w:highlight w:val="yellow"/>
        </w:rPr>
        <w:t>邮件</w:t>
      </w:r>
      <w:r w:rsidR="002A7B3C" w:rsidRPr="008448C6">
        <w:rPr>
          <w:highlight w:val="yellow"/>
        </w:rPr>
        <w:t>提醒</w:t>
      </w:r>
      <w:r w:rsidR="002A7B3C">
        <w:t>医生会诊已生效</w:t>
      </w:r>
      <w:r w:rsidR="00627063">
        <w:rPr>
          <w:rFonts w:hint="eastAsia"/>
        </w:rPr>
        <w:t>。</w:t>
      </w:r>
    </w:p>
    <w:p w14:paraId="460A345C" w14:textId="77C92989" w:rsidR="001403D3" w:rsidRDefault="00543EAD" w:rsidP="00FC1676">
      <w:pPr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4872A1">
        <w:t>翻译</w:t>
      </w:r>
      <w:r w:rsidR="004872A1">
        <w:rPr>
          <w:rFonts w:hint="eastAsia"/>
        </w:rPr>
        <w:t>点击</w:t>
      </w:r>
      <w:r w:rsidR="004872A1">
        <w:t>“</w:t>
      </w:r>
      <w:r w:rsidR="004872A1">
        <w:rPr>
          <w:rFonts w:hint="eastAsia"/>
        </w:rPr>
        <w:t>查看</w:t>
      </w:r>
      <w:r w:rsidR="004872A1">
        <w:t>原版</w:t>
      </w:r>
      <w:r w:rsidR="004872A1">
        <w:t>”</w:t>
      </w:r>
      <w:r w:rsidR="004872A1">
        <w:rPr>
          <w:rFonts w:hint="eastAsia"/>
        </w:rPr>
        <w:t>，</w:t>
      </w:r>
      <w:r w:rsidR="004872A1">
        <w:t>新标签页打开</w:t>
      </w:r>
      <w:r w:rsidR="004872A1">
        <w:rPr>
          <w:rFonts w:hint="eastAsia"/>
        </w:rPr>
        <w:t>查看</w:t>
      </w:r>
      <w:r w:rsidR="00AE4079">
        <w:rPr>
          <w:rFonts w:hint="eastAsia"/>
        </w:rPr>
        <w:t>原版</w:t>
      </w:r>
      <w:r w:rsidR="00767287">
        <w:t>病历页</w:t>
      </w:r>
      <w:r w:rsidR="00767287">
        <w:rPr>
          <w:rFonts w:hint="eastAsia"/>
        </w:rPr>
        <w:t>；</w:t>
      </w:r>
      <w:r w:rsidR="00767287">
        <w:t>翻译点击</w:t>
      </w:r>
      <w:r w:rsidR="00767287">
        <w:t>“</w:t>
      </w:r>
      <w:r w:rsidR="00AE4079">
        <w:rPr>
          <w:rFonts w:hint="eastAsia"/>
        </w:rPr>
        <w:t>新增</w:t>
      </w:r>
      <w:r w:rsidR="00767287">
        <w:t>翻译版</w:t>
      </w:r>
      <w:r w:rsidR="00767287">
        <w:t>”</w:t>
      </w:r>
      <w:r w:rsidR="00767287">
        <w:rPr>
          <w:rFonts w:hint="eastAsia"/>
        </w:rPr>
        <w:t>，</w:t>
      </w:r>
      <w:r w:rsidR="00767287">
        <w:t>新标签页打开</w:t>
      </w:r>
      <w:r w:rsidR="00AE4079">
        <w:rPr>
          <w:rFonts w:hint="eastAsia"/>
        </w:rPr>
        <w:t>新增</w:t>
      </w:r>
      <w:r w:rsidR="00767287">
        <w:t>翻译</w:t>
      </w:r>
      <w:r w:rsidR="00AE4079">
        <w:rPr>
          <w:rFonts w:hint="eastAsia"/>
        </w:rPr>
        <w:t>版</w:t>
      </w:r>
      <w:r w:rsidR="00767287">
        <w:t>病历页，页面显示同</w:t>
      </w:r>
      <w:r w:rsidR="00767287">
        <w:rPr>
          <w:rFonts w:hint="eastAsia"/>
        </w:rPr>
        <w:t>患者</w:t>
      </w:r>
      <w:r w:rsidR="00767287">
        <w:t>-</w:t>
      </w:r>
      <w:r w:rsidR="00767287">
        <w:t>新增病历页</w:t>
      </w:r>
      <w:r w:rsidR="00710482">
        <w:rPr>
          <w:rFonts w:hint="eastAsia"/>
        </w:rPr>
        <w:t>（其中</w:t>
      </w:r>
      <w:r w:rsidR="00710482">
        <w:t>实时头像显示原版病历页</w:t>
      </w:r>
      <w:r w:rsidR="00710482">
        <w:rPr>
          <w:rFonts w:hint="eastAsia"/>
        </w:rPr>
        <w:t>中</w:t>
      </w:r>
      <w:r w:rsidR="00710482">
        <w:t>的头像，不可更改；</w:t>
      </w:r>
      <w:r w:rsidR="00710482">
        <w:rPr>
          <w:rFonts w:hint="eastAsia"/>
        </w:rPr>
        <w:t>性别</w:t>
      </w:r>
      <w:r w:rsidR="00710482">
        <w:t>和疾病</w:t>
      </w:r>
      <w:r w:rsidR="00710482">
        <w:rPr>
          <w:rFonts w:hint="eastAsia"/>
        </w:rPr>
        <w:t>种类</w:t>
      </w:r>
      <w:r w:rsidR="00710482">
        <w:t>项</w:t>
      </w:r>
      <w:r w:rsidR="00710482">
        <w:rPr>
          <w:rFonts w:hint="eastAsia"/>
        </w:rPr>
        <w:t>为</w:t>
      </w:r>
      <w:r w:rsidR="00710482">
        <w:t>输入框</w:t>
      </w:r>
      <w:r w:rsidR="00710482">
        <w:rPr>
          <w:rFonts w:hint="eastAsia"/>
        </w:rPr>
        <w:t>）</w:t>
      </w:r>
      <w:r w:rsidR="00AE4079">
        <w:rPr>
          <w:rFonts w:hint="eastAsia"/>
        </w:rPr>
        <w:t>，</w:t>
      </w:r>
      <w:r>
        <w:t>翻译可以对</w:t>
      </w:r>
      <w:r w:rsidR="00AE4079">
        <w:t>照原版病历，</w:t>
      </w:r>
      <w:r w:rsidR="00AE4079">
        <w:rPr>
          <w:rFonts w:hint="eastAsia"/>
        </w:rPr>
        <w:t>一一</w:t>
      </w:r>
      <w:r w:rsidR="00AE4079">
        <w:t>对应填写翻译</w:t>
      </w:r>
      <w:r w:rsidR="00AE4079">
        <w:rPr>
          <w:rFonts w:hint="eastAsia"/>
        </w:rPr>
        <w:t>版病历</w:t>
      </w:r>
      <w:r w:rsidR="00AE4079">
        <w:t>页</w:t>
      </w:r>
      <w:r w:rsidR="00AE4079">
        <w:rPr>
          <w:rFonts w:hint="eastAsia"/>
        </w:rPr>
        <w:t>，</w:t>
      </w:r>
      <w:r w:rsidR="00AE4079">
        <w:t>点击</w:t>
      </w:r>
      <w:r w:rsidR="00AE4079">
        <w:rPr>
          <w:rFonts w:hint="eastAsia"/>
        </w:rPr>
        <w:t>保存，</w:t>
      </w:r>
      <w:r w:rsidR="00B9530E">
        <w:rPr>
          <w:rFonts w:hint="eastAsia"/>
        </w:rPr>
        <w:t>提示</w:t>
      </w:r>
      <w:r w:rsidR="00B9530E">
        <w:t>保存</w:t>
      </w:r>
      <w:r w:rsidR="00B9530E">
        <w:rPr>
          <w:rFonts w:hint="eastAsia"/>
        </w:rPr>
        <w:t>成功</w:t>
      </w:r>
      <w:r w:rsidR="00B9530E">
        <w:t>，</w:t>
      </w:r>
      <w:r w:rsidR="00AE4079">
        <w:rPr>
          <w:rFonts w:hint="eastAsia"/>
        </w:rPr>
        <w:t>新增</w:t>
      </w:r>
      <w:r w:rsidR="00AE4079">
        <w:t>翻译</w:t>
      </w:r>
      <w:r w:rsidR="00AE4079">
        <w:rPr>
          <w:rFonts w:hint="eastAsia"/>
        </w:rPr>
        <w:t>版病历</w:t>
      </w:r>
      <w:r w:rsidR="00AE4079">
        <w:t>页关闭，</w:t>
      </w:r>
      <w:r w:rsidR="00B9530E">
        <w:rPr>
          <w:rFonts w:hint="eastAsia"/>
        </w:rPr>
        <w:t>弹出</w:t>
      </w:r>
      <w:r w:rsidR="00B9530E">
        <w:t>提示</w:t>
      </w:r>
      <w:r w:rsidR="00B9530E">
        <w:rPr>
          <w:rFonts w:hint="eastAsia"/>
        </w:rPr>
        <w:t>“</w:t>
      </w:r>
      <w:r w:rsidR="0097481E">
        <w:rPr>
          <w:rFonts w:hint="eastAsia"/>
        </w:rPr>
        <w:t>确定</w:t>
      </w:r>
      <w:r w:rsidR="00B9530E">
        <w:t>提交</w:t>
      </w:r>
      <w:r w:rsidR="0097481E">
        <w:rPr>
          <w:rFonts w:hint="eastAsia"/>
        </w:rPr>
        <w:t>该</w:t>
      </w:r>
      <w:r w:rsidR="00B9530E">
        <w:t>翻译版病历</w:t>
      </w:r>
      <w:r w:rsidR="00B9530E">
        <w:rPr>
          <w:rFonts w:hint="eastAsia"/>
        </w:rPr>
        <w:t>？</w:t>
      </w:r>
      <w:r w:rsidR="00B9530E">
        <w:t>提交后无法</w:t>
      </w:r>
      <w:r w:rsidR="00B9530E">
        <w:rPr>
          <w:rFonts w:hint="eastAsia"/>
        </w:rPr>
        <w:t>再</w:t>
      </w:r>
      <w:r w:rsidR="00B9530E">
        <w:t>修改。</w:t>
      </w:r>
      <w:r w:rsidR="0097481E">
        <w:rPr>
          <w:rFonts w:hint="eastAsia"/>
        </w:rPr>
        <w:t>确定</w:t>
      </w:r>
      <w:r w:rsidR="0097481E">
        <w:rPr>
          <w:rFonts w:hint="eastAsia"/>
        </w:rPr>
        <w:t xml:space="preserve"> </w:t>
      </w:r>
      <w:r w:rsidR="0097481E">
        <w:rPr>
          <w:rFonts w:hint="eastAsia"/>
        </w:rPr>
        <w:t>取消</w:t>
      </w:r>
      <w:r w:rsidR="00B9530E">
        <w:rPr>
          <w:rFonts w:hint="eastAsia"/>
        </w:rPr>
        <w:t>”。点击</w:t>
      </w:r>
      <w:r w:rsidR="0097481E">
        <w:rPr>
          <w:rFonts w:hint="eastAsia"/>
        </w:rPr>
        <w:t>确定</w:t>
      </w:r>
      <w:r w:rsidR="00B9530E">
        <w:rPr>
          <w:rFonts w:hint="eastAsia"/>
        </w:rPr>
        <w:t>/</w:t>
      </w:r>
      <w:r w:rsidR="0097481E">
        <w:rPr>
          <w:rFonts w:hint="eastAsia"/>
        </w:rPr>
        <w:t>取消</w:t>
      </w:r>
      <w:r w:rsidR="00B9530E">
        <w:t>后，提示框关闭，</w:t>
      </w:r>
      <w:r w:rsidR="00AE4079">
        <w:rPr>
          <w:rFonts w:hint="eastAsia"/>
        </w:rPr>
        <w:t>病历</w:t>
      </w:r>
      <w:r w:rsidR="00AE4079">
        <w:t>项显示</w:t>
      </w:r>
      <w:r w:rsidR="00AE4079">
        <w:t>“</w:t>
      </w:r>
      <w:r w:rsidR="00AE4079">
        <w:rPr>
          <w:rFonts w:hint="eastAsia"/>
        </w:rPr>
        <w:t>查看</w:t>
      </w:r>
      <w:r w:rsidR="00AE4079">
        <w:t>原版</w:t>
      </w:r>
      <w:r w:rsidR="00AE4079">
        <w:t>”</w:t>
      </w:r>
      <w:r w:rsidR="00AE4079">
        <w:rPr>
          <w:rFonts w:hint="eastAsia"/>
        </w:rPr>
        <w:t>和</w:t>
      </w:r>
      <w:r w:rsidR="00AE4079">
        <w:t>“</w:t>
      </w:r>
      <w:r w:rsidR="00AE4079">
        <w:rPr>
          <w:rFonts w:hint="eastAsia"/>
        </w:rPr>
        <w:t>查看</w:t>
      </w:r>
      <w:r w:rsidR="00AE4079">
        <w:t>翻译版</w:t>
      </w:r>
      <w:r w:rsidR="00AE4079">
        <w:t>”</w:t>
      </w:r>
      <w:r w:rsidR="00B9530E">
        <w:rPr>
          <w:rFonts w:hint="eastAsia"/>
        </w:rPr>
        <w:t>。</w:t>
      </w:r>
    </w:p>
    <w:p w14:paraId="197CA8F0" w14:textId="30A18754" w:rsidR="002D0DD0" w:rsidRDefault="002D0DD0" w:rsidP="00FC1676">
      <w:pPr>
        <w:jc w:val="left"/>
      </w:pPr>
      <w:r w:rsidRPr="002D0DD0">
        <w:rPr>
          <w:noProof/>
        </w:rPr>
        <w:lastRenderedPageBreak/>
        <w:drawing>
          <wp:inline distT="0" distB="0" distL="0" distR="0" wp14:anchorId="622E3F34" wp14:editId="217725C0">
            <wp:extent cx="5274202" cy="8507896"/>
            <wp:effectExtent l="0" t="0" r="0" b="0"/>
            <wp:docPr id="8" name="图片 8" descr="C:\Users\Administrator\Desktop\医疗新增图片-1226\翻译-新增翻译版病历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医疗新增图片-1226\翻译-新增翻译版病历页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91" cy="851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05CC" w14:textId="5CD21BB7" w:rsidR="002D0DD0" w:rsidRPr="002D0DD0" w:rsidRDefault="002D0DD0" w:rsidP="002D0DD0">
      <w:pPr>
        <w:jc w:val="center"/>
        <w:rPr>
          <w:rFonts w:hint="eastAsia"/>
          <w:sz w:val="18"/>
          <w:szCs w:val="18"/>
        </w:rPr>
      </w:pPr>
      <w:r w:rsidRPr="002D0DD0">
        <w:rPr>
          <w:rFonts w:hint="eastAsia"/>
          <w:sz w:val="18"/>
          <w:szCs w:val="18"/>
        </w:rPr>
        <w:t>翻译</w:t>
      </w:r>
      <w:r w:rsidRPr="002D0DD0">
        <w:rPr>
          <w:sz w:val="18"/>
          <w:szCs w:val="18"/>
        </w:rPr>
        <w:t>-</w:t>
      </w:r>
      <w:r w:rsidRPr="002D0DD0">
        <w:rPr>
          <w:rFonts w:hint="eastAsia"/>
          <w:sz w:val="18"/>
          <w:szCs w:val="18"/>
        </w:rPr>
        <w:t>新增</w:t>
      </w:r>
      <w:r w:rsidRPr="002D0DD0">
        <w:rPr>
          <w:sz w:val="18"/>
          <w:szCs w:val="18"/>
        </w:rPr>
        <w:t>翻译</w:t>
      </w:r>
      <w:r w:rsidRPr="002D0DD0">
        <w:rPr>
          <w:rFonts w:hint="eastAsia"/>
          <w:sz w:val="18"/>
          <w:szCs w:val="18"/>
        </w:rPr>
        <w:t>版</w:t>
      </w:r>
      <w:r w:rsidRPr="002D0DD0">
        <w:rPr>
          <w:sz w:val="18"/>
          <w:szCs w:val="18"/>
        </w:rPr>
        <w:t>病历页</w:t>
      </w:r>
    </w:p>
    <w:p w14:paraId="37E88DFE" w14:textId="0A258899" w:rsidR="00AC621D" w:rsidRDefault="001403D3" w:rsidP="00FC1676">
      <w:pPr>
        <w:jc w:val="left"/>
      </w:pPr>
      <w:r w:rsidRPr="001403D3">
        <w:rPr>
          <w:noProof/>
        </w:rPr>
        <w:lastRenderedPageBreak/>
        <w:drawing>
          <wp:inline distT="0" distB="0" distL="0" distR="0" wp14:anchorId="2AE96D0D" wp14:editId="5F4A7227">
            <wp:extent cx="5274310" cy="3297543"/>
            <wp:effectExtent l="0" t="0" r="0" b="0"/>
            <wp:docPr id="13" name="图片 13" descr="C:\Users\Administrator\Desktop\医疗新增图片-1226\翻译-提交翻译版病历提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医疗新增图片-1226\翻译-提交翻译版病历提示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1F7DB" w14:textId="48618FA9" w:rsidR="00AC621D" w:rsidRPr="00AC621D" w:rsidRDefault="00AC621D" w:rsidP="00AC621D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翻译</w:t>
      </w:r>
      <w:r>
        <w:rPr>
          <w:sz w:val="18"/>
          <w:szCs w:val="18"/>
        </w:rPr>
        <w:t>-</w:t>
      </w:r>
      <w:r w:rsidRPr="00AC621D">
        <w:rPr>
          <w:rFonts w:hint="eastAsia"/>
          <w:sz w:val="18"/>
          <w:szCs w:val="18"/>
        </w:rPr>
        <w:t>提交翻译版病历提示</w:t>
      </w:r>
    </w:p>
    <w:p w14:paraId="35F2BADD" w14:textId="77777777" w:rsidR="00175D28" w:rsidRDefault="00B9530E" w:rsidP="00175D28">
      <w:pPr>
        <w:ind w:firstLineChars="200" w:firstLine="420"/>
        <w:jc w:val="left"/>
      </w:pPr>
      <w:r>
        <w:rPr>
          <w:rFonts w:hint="eastAsia"/>
        </w:rPr>
        <w:t>若选择“</w:t>
      </w:r>
      <w:r w:rsidR="0097481E">
        <w:rPr>
          <w:rFonts w:hint="eastAsia"/>
        </w:rPr>
        <w:t>取消</w:t>
      </w:r>
      <w:r>
        <w:rPr>
          <w:rFonts w:hint="eastAsia"/>
        </w:rPr>
        <w:t>”，</w:t>
      </w:r>
      <w:r w:rsidR="00AE4079">
        <w:t>点击</w:t>
      </w:r>
      <w:r w:rsidR="00AE4079">
        <w:t>“</w:t>
      </w:r>
      <w:r w:rsidR="00AE4079">
        <w:rPr>
          <w:rFonts w:hint="eastAsia"/>
        </w:rPr>
        <w:t>查看</w:t>
      </w:r>
      <w:r w:rsidR="00AE4079">
        <w:t>翻译版</w:t>
      </w:r>
      <w:r w:rsidR="00AE4079">
        <w:t>”</w:t>
      </w:r>
      <w:r w:rsidR="00AE4079">
        <w:rPr>
          <w:rFonts w:hint="eastAsia"/>
        </w:rPr>
        <w:t>，</w:t>
      </w:r>
      <w:r w:rsidR="00AE4079">
        <w:t>新标签页显示</w:t>
      </w:r>
      <w:r w:rsidR="00AE4079">
        <w:rPr>
          <w:rFonts w:hint="eastAsia"/>
        </w:rPr>
        <w:t>查看</w:t>
      </w:r>
      <w:r w:rsidR="00AE4079">
        <w:t>翻译版</w:t>
      </w:r>
      <w:r w:rsidR="00AE4079">
        <w:rPr>
          <w:rFonts w:hint="eastAsia"/>
        </w:rPr>
        <w:t>病历</w:t>
      </w:r>
      <w:r w:rsidR="00AE4079">
        <w:t>页，该页下方有</w:t>
      </w:r>
      <w:r w:rsidR="00627063">
        <w:rPr>
          <w:rFonts w:hint="eastAsia"/>
        </w:rPr>
        <w:t>“</w:t>
      </w:r>
      <w:r w:rsidR="00627063" w:rsidRPr="001F6144">
        <w:rPr>
          <w:rFonts w:hint="eastAsia"/>
          <w:color w:val="FF0000"/>
        </w:rPr>
        <w:t>编辑</w:t>
      </w:r>
      <w:r w:rsidR="00627063">
        <w:rPr>
          <w:rFonts w:hint="eastAsia"/>
        </w:rPr>
        <w:t>”按钮</w:t>
      </w:r>
      <w:r>
        <w:rPr>
          <w:rFonts w:hint="eastAsia"/>
        </w:rPr>
        <w:t>，翻译可以</w:t>
      </w:r>
      <w:r>
        <w:t>修改翻译版病历</w:t>
      </w:r>
      <w:r>
        <w:rPr>
          <w:rFonts w:hint="eastAsia"/>
        </w:rPr>
        <w:t>，修改</w:t>
      </w:r>
      <w:r>
        <w:t>后点击保存，</w:t>
      </w:r>
      <w:r>
        <w:rPr>
          <w:rFonts w:hint="eastAsia"/>
        </w:rPr>
        <w:t>提示</w:t>
      </w:r>
      <w:r>
        <w:t>保存</w:t>
      </w:r>
      <w:r>
        <w:rPr>
          <w:rFonts w:hint="eastAsia"/>
        </w:rPr>
        <w:t>成功</w:t>
      </w:r>
      <w:r>
        <w:t>，</w:t>
      </w:r>
      <w:r>
        <w:rPr>
          <w:rFonts w:hint="eastAsia"/>
        </w:rPr>
        <w:t>修改</w:t>
      </w:r>
      <w:r>
        <w:t>翻译</w:t>
      </w:r>
      <w:r>
        <w:rPr>
          <w:rFonts w:hint="eastAsia"/>
        </w:rPr>
        <w:t>版病历</w:t>
      </w:r>
      <w:r>
        <w:t>页关闭，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“</w:t>
      </w:r>
      <w:r w:rsidR="0097481E">
        <w:rPr>
          <w:rFonts w:hint="eastAsia"/>
        </w:rPr>
        <w:t>确定</w:t>
      </w:r>
      <w:r>
        <w:t>提交</w:t>
      </w:r>
      <w:r w:rsidR="0097481E">
        <w:rPr>
          <w:rFonts w:hint="eastAsia"/>
        </w:rPr>
        <w:t>该</w:t>
      </w:r>
      <w:r>
        <w:t>翻译版病历</w:t>
      </w:r>
      <w:r>
        <w:rPr>
          <w:rFonts w:hint="eastAsia"/>
        </w:rPr>
        <w:t>？</w:t>
      </w:r>
      <w:r>
        <w:t>提交后无法</w:t>
      </w:r>
      <w:r>
        <w:rPr>
          <w:rFonts w:hint="eastAsia"/>
        </w:rPr>
        <w:t>再</w:t>
      </w:r>
      <w:r>
        <w:t>修改。</w:t>
      </w:r>
      <w:r w:rsidR="00175D28">
        <w:rPr>
          <w:rFonts w:hint="eastAsia"/>
        </w:rPr>
        <w:t>确定</w:t>
      </w:r>
      <w:r w:rsidR="00175D28">
        <w:rPr>
          <w:rFonts w:hint="eastAsia"/>
        </w:rPr>
        <w:t xml:space="preserve"> </w:t>
      </w:r>
      <w:r w:rsidR="00175D28">
        <w:rPr>
          <w:rFonts w:hint="eastAsia"/>
        </w:rPr>
        <w:t>取消</w:t>
      </w:r>
      <w:r>
        <w:rPr>
          <w:rFonts w:hint="eastAsia"/>
        </w:rPr>
        <w:t>”。</w:t>
      </w:r>
      <w:r>
        <w:t>；</w:t>
      </w:r>
    </w:p>
    <w:p w14:paraId="3BF78721" w14:textId="52F72FE2" w:rsidR="00E73F55" w:rsidRDefault="00B9530E" w:rsidP="00175D28">
      <w:pPr>
        <w:ind w:firstLineChars="200" w:firstLine="420"/>
        <w:jc w:val="left"/>
      </w:pPr>
      <w:r>
        <w:rPr>
          <w:rFonts w:hint="eastAsia"/>
        </w:rPr>
        <w:t>若选择“</w:t>
      </w:r>
      <w:r w:rsidR="0097481E">
        <w:rPr>
          <w:rFonts w:hint="eastAsia"/>
        </w:rPr>
        <w:t>确定</w:t>
      </w:r>
      <w:r>
        <w:rPr>
          <w:rFonts w:hint="eastAsia"/>
        </w:rPr>
        <w:t>”，</w:t>
      </w:r>
      <w:r>
        <w:t>点击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>
        <w:t>新标签页显示</w:t>
      </w:r>
      <w:r>
        <w:rPr>
          <w:rFonts w:hint="eastAsia"/>
        </w:rPr>
        <w:t>查看</w:t>
      </w:r>
      <w:r>
        <w:t>翻译版</w:t>
      </w:r>
      <w:r>
        <w:rPr>
          <w:rFonts w:hint="eastAsia"/>
        </w:rPr>
        <w:t>病历</w:t>
      </w:r>
      <w:r>
        <w:t>页，该页下方</w:t>
      </w:r>
      <w:r>
        <w:rPr>
          <w:rFonts w:hint="eastAsia"/>
        </w:rPr>
        <w:t>没</w:t>
      </w:r>
      <w:r>
        <w:t>有</w:t>
      </w:r>
      <w:r>
        <w:rPr>
          <w:rFonts w:hint="eastAsia"/>
        </w:rPr>
        <w:t>“</w:t>
      </w:r>
      <w:r w:rsidRPr="001F6144">
        <w:rPr>
          <w:rFonts w:hint="eastAsia"/>
          <w:color w:val="FF0000"/>
        </w:rPr>
        <w:t>编辑</w:t>
      </w:r>
      <w:r>
        <w:rPr>
          <w:rFonts w:hint="eastAsia"/>
        </w:rPr>
        <w:t>”按钮</w:t>
      </w:r>
      <w:r w:rsidR="00030FCD">
        <w:rPr>
          <w:rFonts w:hint="eastAsia"/>
        </w:rPr>
        <w:t>，</w:t>
      </w:r>
      <w:r w:rsidR="00030FCD">
        <w:t>只能查看病历。</w:t>
      </w:r>
    </w:p>
    <w:p w14:paraId="2207C479" w14:textId="12185A0F" w:rsidR="00A938F2" w:rsidRDefault="00543EAD" w:rsidP="00FC167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627063">
        <w:t>翻译</w:t>
      </w:r>
      <w:r w:rsidR="00627063">
        <w:rPr>
          <w:rFonts w:hint="eastAsia"/>
        </w:rPr>
        <w:t>成功</w:t>
      </w:r>
      <w:r w:rsidR="00B9530E">
        <w:rPr>
          <w:rFonts w:hint="eastAsia"/>
        </w:rPr>
        <w:t>提交</w:t>
      </w:r>
      <w:r w:rsidR="00627063">
        <w:t>翻译版病历后，</w:t>
      </w:r>
      <w:r w:rsidR="00FE6DF2">
        <w:rPr>
          <w:rFonts w:hint="eastAsia"/>
        </w:rPr>
        <w:t>翻译端</w:t>
      </w:r>
      <w:r w:rsidR="00FE6DF2">
        <w:t>的</w:t>
      </w:r>
      <w:r w:rsidR="00FE6DF2">
        <w:rPr>
          <w:rFonts w:hint="eastAsia"/>
        </w:rPr>
        <w:t>该条</w:t>
      </w:r>
      <w:r w:rsidR="00FE6DF2">
        <w:t>会诊记录的</w:t>
      </w:r>
      <w:r w:rsidR="00FE6DF2">
        <w:rPr>
          <w:rFonts w:hint="eastAsia"/>
        </w:rPr>
        <w:t>“取消</w:t>
      </w:r>
      <w:r w:rsidR="00FE6DF2">
        <w:t>会诊</w:t>
      </w:r>
      <w:r w:rsidR="00FE6DF2">
        <w:rPr>
          <w:rFonts w:hint="eastAsia"/>
        </w:rPr>
        <w:t>”按钮</w:t>
      </w:r>
      <w:r w:rsidR="00FE6DF2">
        <w:t>消失</w:t>
      </w:r>
      <w:r w:rsidR="00FE6DF2">
        <w:rPr>
          <w:rFonts w:hint="eastAsia"/>
        </w:rPr>
        <w:t>，</w:t>
      </w:r>
      <w:r w:rsidR="00A938F2">
        <w:t>患者端</w:t>
      </w:r>
      <w:r w:rsidR="00A938F2">
        <w:rPr>
          <w:rFonts w:hint="eastAsia"/>
        </w:rPr>
        <w:t>、翻译端、</w:t>
      </w:r>
      <w:r w:rsidR="00A938F2">
        <w:t>医生端</w:t>
      </w:r>
      <w:r w:rsidR="00A938F2">
        <w:rPr>
          <w:rFonts w:hint="eastAsia"/>
        </w:rPr>
        <w:t>、</w:t>
      </w:r>
      <w:r w:rsidR="00A938F2">
        <w:t>普管端、超管端</w:t>
      </w:r>
      <w:r w:rsidR="00A938F2">
        <w:rPr>
          <w:rFonts w:hint="eastAsia"/>
        </w:rPr>
        <w:t>的会诊记录的病历项均显示</w:t>
      </w:r>
      <w:r w:rsidR="00A938F2">
        <w:t>“</w:t>
      </w:r>
      <w:r w:rsidR="00A938F2">
        <w:rPr>
          <w:rFonts w:hint="eastAsia"/>
        </w:rPr>
        <w:t>查看</w:t>
      </w:r>
      <w:r w:rsidR="00A938F2">
        <w:t>原版</w:t>
      </w:r>
      <w:r w:rsidR="00A938F2">
        <w:t>”</w:t>
      </w:r>
      <w:r w:rsidR="00A938F2">
        <w:rPr>
          <w:rFonts w:hint="eastAsia"/>
        </w:rPr>
        <w:t>和</w:t>
      </w:r>
      <w:r w:rsidR="00A938F2">
        <w:t>“</w:t>
      </w:r>
      <w:r w:rsidR="00A938F2">
        <w:rPr>
          <w:rFonts w:hint="eastAsia"/>
        </w:rPr>
        <w:t>查看</w:t>
      </w:r>
      <w:r w:rsidR="00A938F2">
        <w:t>翻译版</w:t>
      </w:r>
      <w:r w:rsidR="00A938F2">
        <w:t>”</w:t>
      </w:r>
      <w:r w:rsidR="00A938F2">
        <w:rPr>
          <w:rFonts w:hint="eastAsia"/>
        </w:rPr>
        <w:t>，</w:t>
      </w:r>
      <w:r w:rsidR="00B9530E">
        <w:rPr>
          <w:rFonts w:hint="eastAsia"/>
        </w:rPr>
        <w:t>只能</w:t>
      </w:r>
      <w:r w:rsidR="00B9530E">
        <w:t>查看原版和翻译版病历，无法编辑，</w:t>
      </w:r>
      <w:r w:rsidR="00A938F2" w:rsidRPr="008448C6">
        <w:rPr>
          <w:rFonts w:hint="eastAsia"/>
          <w:highlight w:val="yellow"/>
        </w:rPr>
        <w:t>短信和邮件同时提醒</w:t>
      </w:r>
      <w:r w:rsidR="00A938F2">
        <w:rPr>
          <w:rFonts w:hint="eastAsia"/>
        </w:rPr>
        <w:t>医生病历已上传</w:t>
      </w:r>
      <w:r w:rsidR="0052797A">
        <w:rPr>
          <w:rFonts w:hint="eastAsia"/>
        </w:rPr>
        <w:t>；医生端的</w:t>
      </w:r>
      <w:r w:rsidR="0052797A">
        <w:t>会诊记录的</w:t>
      </w:r>
      <w:r w:rsidR="0052797A">
        <w:rPr>
          <w:rFonts w:hint="eastAsia"/>
        </w:rPr>
        <w:t>诊疗方案项显示“</w:t>
      </w:r>
      <w:r w:rsidR="0052797A" w:rsidRPr="001F6144">
        <w:rPr>
          <w:rFonts w:hint="eastAsia"/>
          <w:color w:val="FF0000"/>
        </w:rPr>
        <w:t>上传</w:t>
      </w:r>
      <w:r w:rsidR="0052797A">
        <w:rPr>
          <w:rFonts w:hint="eastAsia"/>
        </w:rPr>
        <w:t>”按钮。</w:t>
      </w:r>
    </w:p>
    <w:p w14:paraId="6725CD2F" w14:textId="77777777" w:rsidR="001403D3" w:rsidRPr="0089079F" w:rsidRDefault="001403D3" w:rsidP="00FC1676">
      <w:pPr>
        <w:jc w:val="left"/>
        <w:rPr>
          <w:rFonts w:hint="eastAsia"/>
        </w:rPr>
      </w:pPr>
    </w:p>
    <w:p w14:paraId="3A5F661D" w14:textId="77777777" w:rsidR="00EA5ED8" w:rsidRPr="00620932" w:rsidRDefault="00EA5ED8" w:rsidP="00EA5ED8">
      <w:pPr>
        <w:jc w:val="left"/>
        <w:rPr>
          <w:b/>
        </w:rPr>
      </w:pPr>
      <w:r w:rsidRPr="00620932">
        <w:rPr>
          <w:rFonts w:hint="eastAsia"/>
          <w:b/>
        </w:rPr>
        <w:t>会诊</w:t>
      </w:r>
      <w:r w:rsidRPr="00620932">
        <w:rPr>
          <w:b/>
        </w:rPr>
        <w:t>列表</w:t>
      </w:r>
      <w:r w:rsidRPr="00620932">
        <w:rPr>
          <w:rFonts w:hint="eastAsia"/>
          <w:b/>
        </w:rPr>
        <w:t>-</w:t>
      </w:r>
      <w:r w:rsidRPr="00620932">
        <w:rPr>
          <w:rFonts w:hint="eastAsia"/>
          <w:b/>
        </w:rPr>
        <w:t>上传诊疗方案</w:t>
      </w:r>
      <w:r w:rsidRPr="00620932">
        <w:rPr>
          <w:b/>
        </w:rPr>
        <w:t>：</w:t>
      </w:r>
    </w:p>
    <w:p w14:paraId="78DD4C0F" w14:textId="77777777" w:rsidR="00627063" w:rsidRDefault="00EA5ED8" w:rsidP="00620932">
      <w:pPr>
        <w:jc w:val="left"/>
      </w:pPr>
      <w:r>
        <w:rPr>
          <w:rFonts w:hint="eastAsia"/>
        </w:rPr>
        <w:t>无论</w:t>
      </w:r>
      <w:r w:rsidR="0052797A">
        <w:rPr>
          <w:rFonts w:hint="eastAsia"/>
        </w:rPr>
        <w:t>是否</w:t>
      </w:r>
      <w:r>
        <w:rPr>
          <w:rFonts w:hint="eastAsia"/>
        </w:rPr>
        <w:t>需要翻译</w:t>
      </w:r>
      <w:r w:rsidR="0052797A">
        <w:rPr>
          <w:rFonts w:hint="eastAsia"/>
        </w:rPr>
        <w:t>的情况下</w:t>
      </w:r>
      <w:r>
        <w:rPr>
          <w:rFonts w:hint="eastAsia"/>
        </w:rPr>
        <w:t>，医生在收到病历已上传的短信和邮件时</w:t>
      </w:r>
      <w:r w:rsidR="0052797A">
        <w:rPr>
          <w:rFonts w:hint="eastAsia"/>
        </w:rPr>
        <w:t>，医生登录系统，查看英文版病历</w:t>
      </w:r>
      <w:r w:rsidR="009B6A9D">
        <w:rPr>
          <w:rFonts w:hint="eastAsia"/>
        </w:rPr>
        <w:t>，</w:t>
      </w:r>
      <w:r w:rsidR="009B6A9D" w:rsidRPr="0059603C">
        <w:rPr>
          <w:rFonts w:hint="eastAsia"/>
          <w:highlight w:val="yellow"/>
        </w:rPr>
        <w:t>短信提醒</w:t>
      </w:r>
      <w:r w:rsidR="009B6A9D">
        <w:rPr>
          <w:rFonts w:hint="eastAsia"/>
        </w:rPr>
        <w:t>患者医生已查看病历</w:t>
      </w:r>
      <w:r w:rsidR="0052797A">
        <w:rPr>
          <w:rFonts w:hint="eastAsia"/>
        </w:rPr>
        <w:t>。</w:t>
      </w:r>
    </w:p>
    <w:p w14:paraId="5677B649" w14:textId="05432D0F" w:rsidR="00075461" w:rsidRDefault="00075461" w:rsidP="00620932">
      <w:pPr>
        <w:jc w:val="left"/>
      </w:pPr>
      <w:r>
        <w:rPr>
          <w:rFonts w:hint="eastAsia"/>
        </w:rPr>
        <w:t>医生查看</w:t>
      </w:r>
      <w:r>
        <w:t>病历后，</w:t>
      </w:r>
      <w:r>
        <w:rPr>
          <w:rFonts w:hint="eastAsia"/>
        </w:rPr>
        <w:t>接下来流程</w:t>
      </w:r>
      <w:r>
        <w:t>会有两种</w:t>
      </w:r>
      <w:r>
        <w:rPr>
          <w:rFonts w:hint="eastAsia"/>
        </w:rPr>
        <w:t>情况</w:t>
      </w:r>
      <w:r w:rsidR="008E7A23">
        <w:rPr>
          <w:rFonts w:hint="eastAsia"/>
        </w:rPr>
        <w:t>：</w:t>
      </w:r>
      <w:r w:rsidR="008E7A23">
        <w:t>医生在</w:t>
      </w:r>
      <w:r w:rsidR="008E7A23">
        <w:rPr>
          <w:rFonts w:hint="eastAsia"/>
        </w:rPr>
        <w:t>视频</w:t>
      </w:r>
      <w:r w:rsidR="008E7A23">
        <w:t>会诊开始前上传诊疗方案和在视频会诊结束后上传诊疗方案。</w:t>
      </w:r>
    </w:p>
    <w:p w14:paraId="5CBBE05F" w14:textId="77777777" w:rsidR="0052797A" w:rsidRPr="00163177" w:rsidRDefault="009B6A9D" w:rsidP="00FC1676">
      <w:pPr>
        <w:jc w:val="left"/>
        <w:rPr>
          <w:b/>
        </w:rPr>
      </w:pPr>
      <w:r w:rsidRPr="00163177">
        <w:rPr>
          <w:rFonts w:hint="eastAsia"/>
          <w:b/>
        </w:rPr>
        <w:t>1</w:t>
      </w:r>
      <w:r w:rsidRPr="00163177">
        <w:rPr>
          <w:rFonts w:hint="eastAsia"/>
          <w:b/>
        </w:rPr>
        <w:t>）</w:t>
      </w:r>
      <w:r w:rsidR="0052797A" w:rsidRPr="00163177">
        <w:rPr>
          <w:rFonts w:hint="eastAsia"/>
          <w:b/>
        </w:rPr>
        <w:t>视频会诊前</w:t>
      </w:r>
      <w:r w:rsidR="009129EB" w:rsidRPr="00163177">
        <w:rPr>
          <w:rFonts w:hint="eastAsia"/>
          <w:b/>
        </w:rPr>
        <w:t>，医生</w:t>
      </w:r>
      <w:r w:rsidR="0052797A" w:rsidRPr="00163177">
        <w:rPr>
          <w:b/>
        </w:rPr>
        <w:t>上传诊疗方案</w:t>
      </w:r>
      <w:r w:rsidR="0052797A" w:rsidRPr="00163177">
        <w:rPr>
          <w:rFonts w:hint="eastAsia"/>
          <w:b/>
        </w:rPr>
        <w:t>：</w:t>
      </w:r>
    </w:p>
    <w:p w14:paraId="2E9B7F58" w14:textId="281540A6" w:rsidR="009B6A9D" w:rsidRDefault="0052797A" w:rsidP="00620932">
      <w:pPr>
        <w:jc w:val="left"/>
      </w:pPr>
      <w:r>
        <w:rPr>
          <w:rFonts w:hint="eastAsia"/>
        </w:rPr>
        <w:t>在会诊开始前，医生根据患者病历</w:t>
      </w:r>
      <w:r w:rsidR="009B6A9D">
        <w:rPr>
          <w:rFonts w:hint="eastAsia"/>
        </w:rPr>
        <w:t>直接下诊断</w:t>
      </w:r>
      <w:r>
        <w:rPr>
          <w:rFonts w:hint="eastAsia"/>
        </w:rPr>
        <w:t>，</w:t>
      </w:r>
      <w:r w:rsidR="009B6A9D">
        <w:rPr>
          <w:rFonts w:hint="eastAsia"/>
        </w:rPr>
        <w:t>点击诊疗方案项的“上传”按钮，成功上传诊疗方案（</w:t>
      </w:r>
      <w:r w:rsidR="009B6A9D">
        <w:rPr>
          <w:rFonts w:hint="eastAsia"/>
        </w:rPr>
        <w:t>PDF</w:t>
      </w:r>
      <w:r w:rsidR="009B6A9D">
        <w:rPr>
          <w:rFonts w:hint="eastAsia"/>
        </w:rPr>
        <w:t>或</w:t>
      </w:r>
      <w:r w:rsidR="009B6A9D">
        <w:rPr>
          <w:rFonts w:hint="eastAsia"/>
        </w:rPr>
        <w:t>Word</w:t>
      </w:r>
      <w:r w:rsidR="009B6A9D">
        <w:rPr>
          <w:rFonts w:hint="eastAsia"/>
        </w:rPr>
        <w:t>），医生端的诊疗方案项显示</w:t>
      </w:r>
      <w:r w:rsidR="009B6A9D" w:rsidRPr="00174989">
        <w:rPr>
          <w:rFonts w:hint="eastAsia"/>
          <w:color w:val="FF0000"/>
        </w:rPr>
        <w:t>“查看”和“上传”按钮</w:t>
      </w:r>
      <w:del w:id="6" w:author="Administrator" w:date="2017-12-27T14:07:00Z">
        <w:r w:rsidR="009B6A9D" w:rsidDel="00852091">
          <w:rPr>
            <w:rFonts w:hint="eastAsia"/>
          </w:rPr>
          <w:delText>，</w:delText>
        </w:r>
      </w:del>
      <w:ins w:id="7" w:author="Administrator" w:date="2017-12-27T14:07:00Z">
        <w:r w:rsidR="00852091">
          <w:rPr>
            <w:rFonts w:hint="eastAsia"/>
          </w:rPr>
          <w:t>；</w:t>
        </w:r>
      </w:ins>
      <w:ins w:id="8" w:author="Administrator" w:date="2017-12-27T14:05:00Z">
        <w:r w:rsidR="004F6170" w:rsidRPr="001A6660">
          <w:rPr>
            <w:rFonts w:hint="eastAsia"/>
            <w:color w:val="FF0000"/>
            <w:rPrChange w:id="9" w:author="Administrator" w:date="2017-12-27T14:39:00Z">
              <w:rPr>
                <w:rFonts w:hint="eastAsia"/>
              </w:rPr>
            </w:rPrChange>
          </w:rPr>
          <w:t>医生</w:t>
        </w:r>
        <w:r w:rsidR="004F6170" w:rsidRPr="001A6660">
          <w:rPr>
            <w:color w:val="FF0000"/>
            <w:rPrChange w:id="10" w:author="Administrator" w:date="2017-12-27T14:39:00Z">
              <w:rPr/>
            </w:rPrChange>
          </w:rPr>
          <w:t>端的</w:t>
        </w:r>
      </w:ins>
      <w:r w:rsidR="00AF1EB3" w:rsidRPr="001A6660">
        <w:rPr>
          <w:rFonts w:hint="eastAsia"/>
          <w:color w:val="FF0000"/>
          <w:rPrChange w:id="11" w:author="Administrator" w:date="2017-12-27T14:39:00Z">
            <w:rPr>
              <w:rFonts w:hint="eastAsia"/>
            </w:rPr>
          </w:rPrChange>
        </w:rPr>
        <w:t>“取消</w:t>
      </w:r>
      <w:r w:rsidR="00AF1EB3" w:rsidRPr="001A6660">
        <w:rPr>
          <w:color w:val="FF0000"/>
          <w:rPrChange w:id="12" w:author="Administrator" w:date="2017-12-27T14:39:00Z">
            <w:rPr/>
          </w:rPrChange>
        </w:rPr>
        <w:t>会诊</w:t>
      </w:r>
      <w:r w:rsidR="00AF1EB3" w:rsidRPr="001A6660">
        <w:rPr>
          <w:rFonts w:hint="eastAsia"/>
          <w:color w:val="FF0000"/>
          <w:rPrChange w:id="13" w:author="Administrator" w:date="2017-12-27T14:39:00Z">
            <w:rPr>
              <w:rFonts w:hint="eastAsia"/>
            </w:rPr>
          </w:rPrChange>
        </w:rPr>
        <w:t>”按钮</w:t>
      </w:r>
      <w:r w:rsidR="00AF1EB3" w:rsidRPr="001A6660">
        <w:rPr>
          <w:color w:val="FF0000"/>
          <w:rPrChange w:id="14" w:author="Administrator" w:date="2017-12-27T14:39:00Z">
            <w:rPr/>
          </w:rPrChange>
        </w:rPr>
        <w:t>消失</w:t>
      </w:r>
      <w:r w:rsidR="00AF1EB3" w:rsidRPr="001A6660">
        <w:rPr>
          <w:rFonts w:hint="eastAsia"/>
          <w:color w:val="FF0000"/>
          <w:rPrChange w:id="15" w:author="Administrator" w:date="2017-12-27T14:39:00Z">
            <w:rPr>
              <w:rFonts w:hint="eastAsia"/>
            </w:rPr>
          </w:rPrChange>
        </w:rPr>
        <w:t>，</w:t>
      </w:r>
      <w:ins w:id="16" w:author="Administrator" w:date="2017-12-27T14:05:00Z">
        <w:r w:rsidR="004F6170" w:rsidRPr="001A6660">
          <w:rPr>
            <w:rFonts w:hint="eastAsia"/>
            <w:color w:val="FF0000"/>
            <w:rPrChange w:id="17" w:author="Administrator" w:date="2017-12-27T14:39:00Z">
              <w:rPr>
                <w:rFonts w:hint="eastAsia"/>
              </w:rPr>
            </w:rPrChange>
          </w:rPr>
          <w:t>患者</w:t>
        </w:r>
        <w:r w:rsidR="004F6170" w:rsidRPr="001A6660">
          <w:rPr>
            <w:color w:val="FF0000"/>
            <w:rPrChange w:id="18" w:author="Administrator" w:date="2017-12-27T14:39:00Z">
              <w:rPr/>
            </w:rPrChange>
          </w:rPr>
          <w:t>端的</w:t>
        </w:r>
      </w:ins>
      <w:ins w:id="19" w:author="Administrator" w:date="2017-12-27T14:06:00Z">
        <w:r w:rsidR="004F6170" w:rsidRPr="001A6660">
          <w:rPr>
            <w:rFonts w:hint="eastAsia"/>
            <w:color w:val="FF0000"/>
            <w:rPrChange w:id="20" w:author="Administrator" w:date="2017-12-27T14:39:00Z">
              <w:rPr>
                <w:rFonts w:hint="eastAsia"/>
              </w:rPr>
            </w:rPrChange>
          </w:rPr>
          <w:t>订单详情中的“取消订单”按钮置灰，不可点击</w:t>
        </w:r>
        <w:r w:rsidR="004F6170" w:rsidRPr="001A6660">
          <w:rPr>
            <w:rFonts w:hint="eastAsia"/>
            <w:color w:val="FF0000"/>
            <w:rPrChange w:id="21" w:author="Administrator" w:date="2017-12-27T14:39:00Z">
              <w:rPr>
                <w:rFonts w:hint="eastAsia"/>
              </w:rPr>
            </w:rPrChange>
          </w:rPr>
          <w:t>，</w:t>
        </w:r>
      </w:ins>
      <w:r w:rsidR="009B6A9D">
        <w:rPr>
          <w:rFonts w:hint="eastAsia"/>
        </w:rPr>
        <w:t>会诊记录的会诊状态仍为</w:t>
      </w:r>
      <w:r w:rsidR="009B6A9D" w:rsidRPr="001F6144">
        <w:rPr>
          <w:rFonts w:hint="eastAsia"/>
          <w:color w:val="FF0000"/>
        </w:rPr>
        <w:t>已生效</w:t>
      </w:r>
      <w:r w:rsidR="009B6A9D">
        <w:rPr>
          <w:rFonts w:hint="eastAsia"/>
        </w:rPr>
        <w:t>状态</w:t>
      </w:r>
      <w:r w:rsidR="00066429">
        <w:rPr>
          <w:rFonts w:hint="eastAsia"/>
        </w:rPr>
        <w:t>。</w:t>
      </w:r>
      <w:r w:rsidR="00163177">
        <w:rPr>
          <w:rFonts w:hint="eastAsia"/>
        </w:rPr>
        <w:t>接下来的流程分</w:t>
      </w:r>
      <w:r w:rsidR="00163177">
        <w:t>如下两种情况：</w:t>
      </w:r>
    </w:p>
    <w:p w14:paraId="1E711CDA" w14:textId="77777777" w:rsidR="009B6A9D" w:rsidRDefault="009B6A9D" w:rsidP="00FC167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）不需要翻译情况：</w:t>
      </w:r>
    </w:p>
    <w:p w14:paraId="746C8E6A" w14:textId="512438A9" w:rsidR="009B6A9D" w:rsidRDefault="009B6A9D" w:rsidP="00FC1676">
      <w:pPr>
        <w:jc w:val="left"/>
      </w:pPr>
      <w:r>
        <w:rPr>
          <w:rFonts w:hint="eastAsia"/>
        </w:rPr>
        <w:t xml:space="preserve">    </w:t>
      </w:r>
      <w:r w:rsidRPr="008F2290">
        <w:rPr>
          <w:rFonts w:hint="eastAsia"/>
          <w:color w:val="FF0000"/>
        </w:rPr>
        <w:t xml:space="preserve"> </w:t>
      </w:r>
      <w:r w:rsidRPr="008F2290">
        <w:rPr>
          <w:rFonts w:hint="eastAsia"/>
          <w:color w:val="FF0000"/>
        </w:rPr>
        <w:t>患者收到医生已上传诊疗方案</w:t>
      </w:r>
      <w:r w:rsidRPr="0059603C">
        <w:rPr>
          <w:rFonts w:hint="eastAsia"/>
          <w:color w:val="FF0000"/>
          <w:highlight w:val="yellow"/>
        </w:rPr>
        <w:t>短信</w:t>
      </w:r>
      <w:r w:rsidRPr="008F2290">
        <w:rPr>
          <w:rFonts w:hint="eastAsia"/>
          <w:color w:val="FF0000"/>
        </w:rPr>
        <w:t>，登录系统，会诊记录的诊疗方案项显示“查看原版”</w:t>
      </w:r>
      <w:r>
        <w:rPr>
          <w:rFonts w:hint="eastAsia"/>
        </w:rPr>
        <w:t>，点击“查看原版”进入查看原版诊疗方案页</w:t>
      </w:r>
      <w:r w:rsidR="00066429">
        <w:rPr>
          <w:rFonts w:hint="eastAsia"/>
        </w:rPr>
        <w:t>，查看英文版诊疗方案</w:t>
      </w:r>
      <w:r w:rsidR="00BA78E5">
        <w:rPr>
          <w:rFonts w:hint="eastAsia"/>
        </w:rPr>
        <w:t>；</w:t>
      </w:r>
      <w:r w:rsidR="003D7FDD">
        <w:rPr>
          <w:rFonts w:hint="eastAsia"/>
        </w:rPr>
        <w:t>同时</w:t>
      </w:r>
      <w:r w:rsidR="003D7FDD">
        <w:t>会诊记录的</w:t>
      </w:r>
      <w:r w:rsidR="003D7FDD">
        <w:rPr>
          <w:rFonts w:hint="eastAsia"/>
        </w:rPr>
        <w:t>下方提示“</w:t>
      </w:r>
      <w:r w:rsidR="003D1455">
        <w:rPr>
          <w:rFonts w:hint="eastAsia"/>
        </w:rPr>
        <w:t>请</w:t>
      </w:r>
      <w:r w:rsidR="003D1455">
        <w:t>您</w:t>
      </w:r>
      <w:r w:rsidR="003D1455">
        <w:rPr>
          <w:rFonts w:hint="eastAsia"/>
        </w:rPr>
        <w:t>仔细阅读</w:t>
      </w:r>
      <w:r w:rsidR="003D1455">
        <w:t>诊疗方案，</w:t>
      </w:r>
      <w:r w:rsidR="003D1455">
        <w:rPr>
          <w:rFonts w:hint="eastAsia"/>
        </w:rPr>
        <w:t>决定是否需要</w:t>
      </w:r>
      <w:r w:rsidR="003D1455">
        <w:t>视频会诊</w:t>
      </w:r>
      <w:r w:rsidR="003D1455">
        <w:rPr>
          <w:rFonts w:hint="eastAsia"/>
        </w:rPr>
        <w:t>？否</w:t>
      </w:r>
      <w:r w:rsidR="003D1455">
        <w:rPr>
          <w:rFonts w:hint="eastAsia"/>
        </w:rPr>
        <w:t xml:space="preserve"> </w:t>
      </w:r>
      <w:r w:rsidR="003D1455">
        <w:rPr>
          <w:rFonts w:hint="eastAsia"/>
        </w:rPr>
        <w:t>是</w:t>
      </w:r>
      <w:r w:rsidR="003D7FDD">
        <w:rPr>
          <w:rFonts w:hint="eastAsia"/>
        </w:rPr>
        <w:t>”</w:t>
      </w:r>
      <w:r w:rsidR="003D1455">
        <w:rPr>
          <w:rFonts w:hint="eastAsia"/>
        </w:rPr>
        <w:t>，</w:t>
      </w:r>
      <w:del w:id="22" w:author="Administrator" w:date="2017-12-27T14:10:00Z">
        <w:r w:rsidR="003D1455" w:rsidRPr="003D1455" w:rsidDel="00852091">
          <w:rPr>
            <w:rFonts w:hint="eastAsia"/>
          </w:rPr>
          <w:delText>同时</w:delText>
        </w:r>
      </w:del>
      <w:ins w:id="23" w:author="Administrator" w:date="2017-12-27T14:10:00Z">
        <w:r w:rsidR="00852091">
          <w:rPr>
            <w:rFonts w:hint="eastAsia"/>
          </w:rPr>
          <w:t>查看</w:t>
        </w:r>
      </w:ins>
      <w:r w:rsidR="003D1455" w:rsidRPr="003D1455">
        <w:rPr>
          <w:rFonts w:hint="eastAsia"/>
        </w:rPr>
        <w:t>订单详情中的“取消订单”按钮置灰，不可点击。</w:t>
      </w:r>
    </w:p>
    <w:p w14:paraId="5B7C1D3F" w14:textId="59717625" w:rsidR="003D1455" w:rsidRPr="003D1455" w:rsidRDefault="003D1455" w:rsidP="003D1455">
      <w:pPr>
        <w:ind w:firstLineChars="250" w:firstLine="525"/>
      </w:pPr>
      <w:r>
        <w:rPr>
          <w:rFonts w:hint="eastAsia"/>
        </w:rPr>
        <w:t>是：</w:t>
      </w:r>
      <w:r w:rsidRPr="003D1455">
        <w:rPr>
          <w:rFonts w:hint="eastAsia"/>
        </w:rPr>
        <w:t>点击“是”后，窗口提示“医生已</w:t>
      </w:r>
      <w:r w:rsidR="00413BEC">
        <w:rPr>
          <w:rFonts w:hint="eastAsia"/>
        </w:rPr>
        <w:t>根据</w:t>
      </w:r>
      <w:r w:rsidR="00413BEC">
        <w:t>您的病历</w:t>
      </w:r>
      <w:r w:rsidR="00413BEC">
        <w:rPr>
          <w:rFonts w:hint="eastAsia"/>
        </w:rPr>
        <w:t>出具</w:t>
      </w:r>
      <w:r w:rsidR="00413BEC">
        <w:t>诊疗方案</w:t>
      </w:r>
      <w:r w:rsidR="00413BEC">
        <w:rPr>
          <w:rFonts w:hint="eastAsia"/>
        </w:rPr>
        <w:t>，</w:t>
      </w:r>
      <w:r w:rsidRPr="003D1455">
        <w:rPr>
          <w:rFonts w:hint="eastAsia"/>
        </w:rPr>
        <w:t>您确定</w:t>
      </w:r>
      <w:r w:rsidR="00413BEC">
        <w:rPr>
          <w:rFonts w:hint="eastAsia"/>
        </w:rPr>
        <w:t>还需要视</w:t>
      </w:r>
      <w:r w:rsidR="00413BEC">
        <w:rPr>
          <w:rFonts w:hint="eastAsia"/>
        </w:rPr>
        <w:lastRenderedPageBreak/>
        <w:t>频</w:t>
      </w:r>
      <w:r w:rsidR="00413BEC">
        <w:t>会诊</w:t>
      </w:r>
      <w:r w:rsidRPr="003D1455">
        <w:rPr>
          <w:rFonts w:hint="eastAsia"/>
        </w:rPr>
        <w:t>？”，“温馨提示：</w:t>
      </w:r>
      <w:r w:rsidRPr="003D1455">
        <w:rPr>
          <w:rFonts w:hint="eastAsia"/>
        </w:rPr>
        <w:t>*</w:t>
      </w:r>
      <w:r w:rsidRPr="003D1455">
        <w:rPr>
          <w:rFonts w:hint="eastAsia"/>
        </w:rPr>
        <w:t>确定后</w:t>
      </w:r>
      <w:r w:rsidR="006B53D0">
        <w:rPr>
          <w:rFonts w:hint="eastAsia"/>
        </w:rPr>
        <w:t>该会诊</w:t>
      </w:r>
      <w:r w:rsidR="006B53D0">
        <w:t>继续有效</w:t>
      </w:r>
      <w:r w:rsidRPr="003D1455">
        <w:rPr>
          <w:rFonts w:hint="eastAsia"/>
        </w:rPr>
        <w:t>*</w:t>
      </w:r>
      <w:r w:rsidR="00BE558C">
        <w:rPr>
          <w:rFonts w:hint="eastAsia"/>
        </w:rPr>
        <w:t>请在</w:t>
      </w:r>
      <w:r w:rsidRPr="003D1455">
        <w:rPr>
          <w:rFonts w:hint="eastAsia"/>
        </w:rPr>
        <w:t>预约时间前做好准备”。点击确定，会诊状态</w:t>
      </w:r>
      <w:r w:rsidR="00AB00B5">
        <w:rPr>
          <w:rFonts w:hint="eastAsia"/>
        </w:rPr>
        <w:t>保持</w:t>
      </w:r>
      <w:r w:rsidR="00AB00B5" w:rsidRPr="0065043B">
        <w:rPr>
          <w:color w:val="FF0000"/>
        </w:rPr>
        <w:t>已生效</w:t>
      </w:r>
      <w:r w:rsidRPr="003D1455">
        <w:rPr>
          <w:rFonts w:hint="eastAsia"/>
        </w:rPr>
        <w:t>不变，记录下方提示消失</w:t>
      </w:r>
      <w:r w:rsidR="00413BEC">
        <w:rPr>
          <w:rFonts w:hint="eastAsia"/>
        </w:rPr>
        <w:t>，</w:t>
      </w:r>
      <w:r w:rsidR="00413BEC" w:rsidRPr="003D1455">
        <w:rPr>
          <w:rFonts w:hint="eastAsia"/>
        </w:rPr>
        <w:t>订单详情中的“取消订单”按钮</w:t>
      </w:r>
      <w:r w:rsidR="00413BEC">
        <w:rPr>
          <w:rFonts w:hint="eastAsia"/>
        </w:rPr>
        <w:t>仍</w:t>
      </w:r>
      <w:r w:rsidR="00413BEC" w:rsidRPr="003D1455">
        <w:rPr>
          <w:rFonts w:hint="eastAsia"/>
        </w:rPr>
        <w:t>置灰，不可点击。</w:t>
      </w:r>
    </w:p>
    <w:p w14:paraId="437ADC1E" w14:textId="2EF58C98" w:rsidR="003D1455" w:rsidRPr="0065043B" w:rsidRDefault="003D1455" w:rsidP="0065043B">
      <w:pPr>
        <w:ind w:firstLineChars="250" w:firstLine="525"/>
      </w:pPr>
      <w:r w:rsidRPr="003D1455">
        <w:rPr>
          <w:rFonts w:hint="eastAsia"/>
        </w:rPr>
        <w:t>否：点击“否”后，窗口提示“您确定不</w:t>
      </w:r>
      <w:r w:rsidR="006D54A4">
        <w:rPr>
          <w:rFonts w:hint="eastAsia"/>
        </w:rPr>
        <w:t>需要视频</w:t>
      </w:r>
      <w:r w:rsidR="006D54A4">
        <w:t>会诊</w:t>
      </w:r>
      <w:r w:rsidRPr="003D1455">
        <w:rPr>
          <w:rFonts w:hint="eastAsia"/>
        </w:rPr>
        <w:t>？”，“温馨提示：</w:t>
      </w:r>
      <w:r w:rsidRPr="003D1455">
        <w:rPr>
          <w:rFonts w:hint="eastAsia"/>
        </w:rPr>
        <w:t>*</w:t>
      </w:r>
      <w:r w:rsidR="006D54A4">
        <w:rPr>
          <w:rFonts w:hint="eastAsia"/>
        </w:rPr>
        <w:t>确定</w:t>
      </w:r>
      <w:r w:rsidR="006D54A4">
        <w:t>后</w:t>
      </w:r>
      <w:r w:rsidR="006D54A4">
        <w:rPr>
          <w:rFonts w:hint="eastAsia"/>
        </w:rPr>
        <w:t>该</w:t>
      </w:r>
      <w:r w:rsidR="006D54A4">
        <w:t>会诊已完成</w:t>
      </w:r>
      <w:r w:rsidR="006D54A4">
        <w:rPr>
          <w:rFonts w:hint="eastAsia"/>
        </w:rPr>
        <w:t>，无法</w:t>
      </w:r>
      <w:r w:rsidR="006251E4">
        <w:rPr>
          <w:rFonts w:hint="eastAsia"/>
        </w:rPr>
        <w:t>再</w:t>
      </w:r>
      <w:r w:rsidR="006D54A4">
        <w:rPr>
          <w:rFonts w:hint="eastAsia"/>
        </w:rPr>
        <w:t>进行</w:t>
      </w:r>
      <w:r w:rsidR="006D54A4">
        <w:t>视频会诊</w:t>
      </w:r>
      <w:r w:rsidRPr="003D1455">
        <w:rPr>
          <w:rFonts w:hint="eastAsia"/>
        </w:rPr>
        <w:t>”。点击确定，</w:t>
      </w:r>
      <w:r w:rsidR="0065043B" w:rsidRPr="003D1455">
        <w:rPr>
          <w:rFonts w:hint="eastAsia"/>
        </w:rPr>
        <w:t>会诊状态</w:t>
      </w:r>
      <w:r w:rsidR="0065043B">
        <w:rPr>
          <w:rFonts w:hint="eastAsia"/>
        </w:rPr>
        <w:t>变为</w:t>
      </w:r>
      <w:r w:rsidR="0065043B" w:rsidRPr="0065043B">
        <w:rPr>
          <w:color w:val="FF0000"/>
        </w:rPr>
        <w:t>已</w:t>
      </w:r>
      <w:r w:rsidR="0065043B" w:rsidRPr="0065043B">
        <w:rPr>
          <w:rFonts w:hint="eastAsia"/>
          <w:color w:val="FF0000"/>
        </w:rPr>
        <w:t>完成</w:t>
      </w:r>
      <w:r w:rsidR="0065043B" w:rsidRPr="003D1455">
        <w:rPr>
          <w:rFonts w:hint="eastAsia"/>
        </w:rPr>
        <w:t>，记录下方提示消失</w:t>
      </w:r>
      <w:r w:rsidR="0065043B">
        <w:rPr>
          <w:rFonts w:hint="eastAsia"/>
        </w:rPr>
        <w:t>，</w:t>
      </w:r>
      <w:r w:rsidR="0065043B" w:rsidRPr="00413BEC">
        <w:rPr>
          <w:rFonts w:hint="eastAsia"/>
          <w:color w:val="FF0000"/>
        </w:rPr>
        <w:t>会诊</w:t>
      </w:r>
      <w:r w:rsidR="0065043B" w:rsidRPr="00413BEC">
        <w:rPr>
          <w:color w:val="FF0000"/>
        </w:rPr>
        <w:t>室项</w:t>
      </w:r>
      <w:r w:rsidR="0065043B" w:rsidRPr="00413BEC">
        <w:rPr>
          <w:rFonts w:hint="eastAsia"/>
          <w:color w:val="FF0000"/>
        </w:rPr>
        <w:t>变为</w:t>
      </w:r>
      <w:r w:rsidR="0065043B" w:rsidRPr="00413BEC">
        <w:rPr>
          <w:color w:val="FF0000"/>
        </w:rPr>
        <w:t>空</w:t>
      </w:r>
      <w:del w:id="24" w:author="Administrator" w:date="2017-12-27T14:11:00Z">
        <w:r w:rsidR="0065043B" w:rsidRPr="003D1455" w:rsidDel="00852091">
          <w:rPr>
            <w:rFonts w:hint="eastAsia"/>
          </w:rPr>
          <w:delText>。</w:delText>
        </w:r>
      </w:del>
      <w:ins w:id="25" w:author="Administrator" w:date="2017-12-27T14:11:00Z">
        <w:r w:rsidR="00852091">
          <w:rPr>
            <w:rFonts w:hint="eastAsia"/>
          </w:rPr>
          <w:t>，</w:t>
        </w:r>
        <w:r w:rsidR="00852091" w:rsidRPr="003D1455">
          <w:rPr>
            <w:rFonts w:hint="eastAsia"/>
          </w:rPr>
          <w:t>订单详情中的“取消订单”按钮</w:t>
        </w:r>
        <w:r w:rsidR="00852091">
          <w:rPr>
            <w:rFonts w:hint="eastAsia"/>
          </w:rPr>
          <w:t>消失</w:t>
        </w:r>
        <w:r w:rsidR="00852091">
          <w:t>，</w:t>
        </w:r>
      </w:ins>
      <w:r w:rsidR="00D63A0C" w:rsidRPr="00D63A0C">
        <w:rPr>
          <w:rFonts w:hint="eastAsia"/>
          <w:highlight w:val="yellow"/>
        </w:rPr>
        <w:t>短信</w:t>
      </w:r>
      <w:r w:rsidR="00D63A0C" w:rsidRPr="00D064F9">
        <w:rPr>
          <w:rFonts w:hint="eastAsia"/>
          <w:highlight w:val="yellow"/>
        </w:rPr>
        <w:t>和</w:t>
      </w:r>
      <w:r w:rsidR="00D63A0C" w:rsidRPr="00D064F9">
        <w:rPr>
          <w:highlight w:val="yellow"/>
        </w:rPr>
        <w:t>邮件提醒</w:t>
      </w:r>
      <w:r w:rsidR="00D63A0C">
        <w:t>医生</w:t>
      </w:r>
      <w:r w:rsidR="00D63A0C">
        <w:rPr>
          <w:rFonts w:hint="eastAsia"/>
        </w:rPr>
        <w:t>患者</w:t>
      </w:r>
      <w:r w:rsidR="00D63A0C">
        <w:t>不需要视频会诊</w:t>
      </w:r>
      <w:r w:rsidR="004868D1">
        <w:rPr>
          <w:rFonts w:hint="eastAsia"/>
        </w:rPr>
        <w:t>，</w:t>
      </w:r>
      <w:r w:rsidR="004868D1">
        <w:t>会诊已完成</w:t>
      </w:r>
      <w:r w:rsidR="00D63A0C">
        <w:t>。</w:t>
      </w:r>
    </w:p>
    <w:p w14:paraId="16182B0D" w14:textId="7520DD08" w:rsidR="00963E75" w:rsidRDefault="003D1455" w:rsidP="0065043B">
      <w:pPr>
        <w:ind w:firstLineChars="250" w:firstLine="525"/>
        <w:jc w:val="left"/>
      </w:pPr>
      <w:r w:rsidRPr="003D1455">
        <w:rPr>
          <w:rFonts w:hint="eastAsia"/>
        </w:rPr>
        <w:t>注意：如果</w:t>
      </w:r>
      <w:r w:rsidR="0065043B">
        <w:rPr>
          <w:rFonts w:hint="eastAsia"/>
        </w:rPr>
        <w:t>患者</w:t>
      </w:r>
      <w:r w:rsidR="0065043B">
        <w:t>在</w:t>
      </w:r>
      <w:r w:rsidR="0065043B">
        <w:rPr>
          <w:rFonts w:hint="eastAsia"/>
        </w:rPr>
        <w:t>视频</w:t>
      </w:r>
      <w:r w:rsidR="0065043B">
        <w:t>会诊开始前</w:t>
      </w:r>
      <w:r w:rsidR="0065043B">
        <w:rPr>
          <w:rFonts w:hint="eastAsia"/>
        </w:rPr>
        <w:t>一直</w:t>
      </w:r>
      <w:r w:rsidR="0065043B">
        <w:t>没有执行</w:t>
      </w:r>
      <w:r w:rsidR="0065043B">
        <w:rPr>
          <w:rFonts w:hint="eastAsia"/>
        </w:rPr>
        <w:t>是否需要</w:t>
      </w:r>
      <w:r w:rsidR="0065043B">
        <w:t>视频会诊</w:t>
      </w:r>
      <w:r w:rsidRPr="003D1455">
        <w:rPr>
          <w:rFonts w:hint="eastAsia"/>
        </w:rPr>
        <w:t>操作，则默认</w:t>
      </w:r>
      <w:r w:rsidR="0065043B">
        <w:rPr>
          <w:rFonts w:hint="eastAsia"/>
        </w:rPr>
        <w:t>需要视频</w:t>
      </w:r>
      <w:r w:rsidR="0065043B">
        <w:t>会诊</w:t>
      </w:r>
      <w:r w:rsidRPr="003D1455">
        <w:rPr>
          <w:rFonts w:hint="eastAsia"/>
        </w:rPr>
        <w:t>，走“</w:t>
      </w:r>
      <w:r w:rsidR="0065043B">
        <w:rPr>
          <w:rFonts w:hint="eastAsia"/>
        </w:rPr>
        <w:t>是</w:t>
      </w:r>
      <w:r w:rsidRPr="003D1455">
        <w:rPr>
          <w:rFonts w:hint="eastAsia"/>
        </w:rPr>
        <w:t>”的情况</w:t>
      </w:r>
      <w:r w:rsidR="0065043B">
        <w:rPr>
          <w:rFonts w:hint="eastAsia"/>
        </w:rPr>
        <w:t>，</w:t>
      </w:r>
      <w:r w:rsidR="0065043B" w:rsidRPr="003D1455">
        <w:rPr>
          <w:rFonts w:hint="eastAsia"/>
        </w:rPr>
        <w:t>会诊状态</w:t>
      </w:r>
      <w:r w:rsidR="0065043B">
        <w:rPr>
          <w:rFonts w:hint="eastAsia"/>
        </w:rPr>
        <w:t>保持</w:t>
      </w:r>
      <w:r w:rsidR="0065043B" w:rsidRPr="0065043B">
        <w:rPr>
          <w:color w:val="FF0000"/>
        </w:rPr>
        <w:t>已生效</w:t>
      </w:r>
      <w:r w:rsidR="0065043B" w:rsidRPr="003D1455">
        <w:rPr>
          <w:rFonts w:hint="eastAsia"/>
        </w:rPr>
        <w:t>不变</w:t>
      </w:r>
      <w:r w:rsidR="006251E4" w:rsidRPr="003D1455">
        <w:rPr>
          <w:rFonts w:hint="eastAsia"/>
        </w:rPr>
        <w:t>，订单详情中的“取消订单”按钮</w:t>
      </w:r>
      <w:r w:rsidR="006251E4">
        <w:rPr>
          <w:rFonts w:hint="eastAsia"/>
        </w:rPr>
        <w:t>仍</w:t>
      </w:r>
      <w:r w:rsidR="006251E4" w:rsidRPr="003D1455">
        <w:rPr>
          <w:rFonts w:hint="eastAsia"/>
        </w:rPr>
        <w:t>置灰，不可点击。</w:t>
      </w:r>
      <w:r w:rsidR="0065043B">
        <w:t>到了</w:t>
      </w:r>
      <w:r w:rsidR="0065043B">
        <w:rPr>
          <w:rFonts w:hint="eastAsia"/>
        </w:rPr>
        <w:t>预约会诊时间</w:t>
      </w:r>
      <w:r w:rsidR="0065043B">
        <w:t>，会诊状态变为</w:t>
      </w:r>
      <w:r w:rsidR="0065043B" w:rsidRPr="008F2290">
        <w:rPr>
          <w:rFonts w:hint="eastAsia"/>
          <w:color w:val="FF0000"/>
        </w:rPr>
        <w:t>进行</w:t>
      </w:r>
      <w:r w:rsidR="0065043B" w:rsidRPr="008F2290">
        <w:rPr>
          <w:color w:val="FF0000"/>
        </w:rPr>
        <w:t>中</w:t>
      </w:r>
      <w:r w:rsidR="0065043B">
        <w:rPr>
          <w:rFonts w:hint="eastAsia"/>
          <w:color w:val="FF0000"/>
        </w:rPr>
        <w:t>，</w:t>
      </w:r>
      <w:r w:rsidR="0065043B" w:rsidRPr="003D1455">
        <w:rPr>
          <w:rFonts w:hint="eastAsia"/>
        </w:rPr>
        <w:t>记录下方提示消失</w:t>
      </w:r>
      <w:ins w:id="26" w:author="Administrator" w:date="2017-12-27T14:13:00Z">
        <w:r w:rsidR="00A65223">
          <w:rPr>
            <w:rFonts w:hint="eastAsia"/>
          </w:rPr>
          <w:t>，</w:t>
        </w:r>
        <w:r w:rsidR="00A65223" w:rsidRPr="003D1455">
          <w:rPr>
            <w:rFonts w:hint="eastAsia"/>
          </w:rPr>
          <w:t>订单详情中的“取消订单”按钮</w:t>
        </w:r>
        <w:r w:rsidR="00A65223">
          <w:rPr>
            <w:rFonts w:hint="eastAsia"/>
          </w:rPr>
          <w:t>消失</w:t>
        </w:r>
      </w:ins>
      <w:r w:rsidR="0065043B" w:rsidRPr="003D1455">
        <w:rPr>
          <w:rFonts w:hint="eastAsia"/>
        </w:rPr>
        <w:t>。</w:t>
      </w:r>
    </w:p>
    <w:p w14:paraId="03A073B2" w14:textId="77777777" w:rsidR="00BA78E5" w:rsidRPr="009B6A9D" w:rsidRDefault="00BA78E5" w:rsidP="00FC1676">
      <w:pPr>
        <w:jc w:val="left"/>
      </w:pPr>
      <w:r>
        <w:rPr>
          <w:rFonts w:hint="eastAsia"/>
        </w:rPr>
        <w:t xml:space="preserve">     </w:t>
      </w:r>
      <w:r>
        <w:t>普管端、超管端</w:t>
      </w:r>
      <w:r>
        <w:rPr>
          <w:rFonts w:hint="eastAsia"/>
        </w:rPr>
        <w:t>的诊疗方案项显示“查看原版”，点击“查看原版”进入查看原版诊疗方案页，查看英文版诊疗方案。</w:t>
      </w:r>
    </w:p>
    <w:p w14:paraId="3D831874" w14:textId="77777777" w:rsidR="009B6A9D" w:rsidRDefault="009B6A9D" w:rsidP="00FC167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）需要翻译情况：</w:t>
      </w:r>
    </w:p>
    <w:p w14:paraId="694DFB18" w14:textId="49F55638" w:rsidR="00066429" w:rsidRDefault="00066429" w:rsidP="00FC1676">
      <w:pPr>
        <w:jc w:val="left"/>
      </w:pPr>
      <w:r>
        <w:rPr>
          <w:rFonts w:hint="eastAsia"/>
        </w:rPr>
        <w:t xml:space="preserve">     </w:t>
      </w:r>
      <w:r w:rsidR="00543EAD">
        <w:rPr>
          <w:rFonts w:hint="eastAsia"/>
        </w:rPr>
        <w:t>翻译收到医生已上传诊疗方案</w:t>
      </w:r>
      <w:r w:rsidR="00543EAD" w:rsidRPr="0059603C">
        <w:rPr>
          <w:rFonts w:hint="eastAsia"/>
          <w:highlight w:val="yellow"/>
        </w:rPr>
        <w:t>短信</w:t>
      </w:r>
      <w:r w:rsidR="00543EAD">
        <w:rPr>
          <w:rFonts w:hint="eastAsia"/>
        </w:rPr>
        <w:t>，登录系统，会诊记录的诊疗方案项显示“查看原版”和</w:t>
      </w:r>
      <w:r w:rsidR="00543EAD">
        <w:t>“</w:t>
      </w:r>
      <w:r w:rsidR="00543EAD">
        <w:t>上传翻译版</w:t>
      </w:r>
      <w:r w:rsidR="00543EAD">
        <w:t>”</w:t>
      </w:r>
      <w:r w:rsidR="00543EAD">
        <w:rPr>
          <w:rFonts w:hint="eastAsia"/>
        </w:rPr>
        <w:t>，</w:t>
      </w:r>
      <w:r w:rsidR="00543EAD">
        <w:t>患者端</w:t>
      </w:r>
      <w:r w:rsidR="00543EAD">
        <w:rPr>
          <w:rFonts w:hint="eastAsia"/>
        </w:rPr>
        <w:t>、</w:t>
      </w:r>
      <w:r w:rsidR="00543EAD">
        <w:t>普管端、超管端</w:t>
      </w:r>
      <w:r w:rsidR="00543EAD">
        <w:rPr>
          <w:rFonts w:hint="eastAsia"/>
        </w:rPr>
        <w:t>的会诊记录的诊疗方案项仍显示空</w:t>
      </w:r>
      <w:r w:rsidR="00122C62">
        <w:rPr>
          <w:rFonts w:hint="eastAsia"/>
        </w:rPr>
        <w:t>。</w:t>
      </w:r>
    </w:p>
    <w:p w14:paraId="6FA6C991" w14:textId="77777777" w:rsidR="00543EAD" w:rsidRDefault="00543EAD" w:rsidP="00FC1676">
      <w:pPr>
        <w:jc w:val="left"/>
      </w:pPr>
      <w:r>
        <w:rPr>
          <w:rFonts w:hint="eastAsia"/>
        </w:rPr>
        <w:t xml:space="preserve">     </w:t>
      </w:r>
      <w:r>
        <w:rPr>
          <w:rFonts w:hint="eastAsia"/>
        </w:rPr>
        <w:t>翻译点击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，</w:t>
      </w:r>
      <w:r>
        <w:t>新标签页打开</w:t>
      </w:r>
      <w:r>
        <w:rPr>
          <w:rFonts w:hint="eastAsia"/>
        </w:rPr>
        <w:t>查看原版诊疗</w:t>
      </w:r>
      <w:r>
        <w:t>方案页</w:t>
      </w:r>
      <w:r>
        <w:rPr>
          <w:rFonts w:hint="eastAsia"/>
        </w:rPr>
        <w:t>，查看英文版诊疗方案；翻译对照原版诊疗方案，将其逐一翻译，生成翻译版诊疗方案文档；</w:t>
      </w:r>
      <w:r w:rsidR="00122C62">
        <w:rPr>
          <w:rFonts w:hint="eastAsia"/>
        </w:rPr>
        <w:t>点击</w:t>
      </w:r>
      <w:r w:rsidR="00122C62">
        <w:t>“</w:t>
      </w:r>
      <w:r w:rsidR="00122C62">
        <w:t>上传翻译版</w:t>
      </w:r>
      <w:r w:rsidR="00122C62">
        <w:t>”</w:t>
      </w:r>
      <w:r w:rsidR="00122C62">
        <w:rPr>
          <w:rFonts w:hint="eastAsia"/>
        </w:rPr>
        <w:t>，打开</w:t>
      </w:r>
      <w:r w:rsidR="00122C62">
        <w:t>上传窗口，选择</w:t>
      </w:r>
      <w:r w:rsidR="00122C62">
        <w:rPr>
          <w:rFonts w:hint="eastAsia"/>
        </w:rPr>
        <w:t>翻译好的</w:t>
      </w:r>
      <w:r w:rsidR="00122C62">
        <w:t>文件，点击</w:t>
      </w:r>
      <w:r w:rsidR="00122C62">
        <w:rPr>
          <w:rFonts w:hint="eastAsia"/>
        </w:rPr>
        <w:t>“确定”，</w:t>
      </w:r>
      <w:r w:rsidR="00122C62">
        <w:t>弹出提示</w:t>
      </w:r>
      <w:r w:rsidR="00122C62">
        <w:rPr>
          <w:rFonts w:hint="eastAsia"/>
        </w:rPr>
        <w:t>“确定</w:t>
      </w:r>
      <w:r w:rsidR="00122C62">
        <w:t>上传该文件？</w:t>
      </w:r>
      <w:r w:rsidR="00122C62">
        <w:rPr>
          <w:rFonts w:hint="eastAsia"/>
        </w:rPr>
        <w:t>上传</w:t>
      </w:r>
      <w:r w:rsidR="00122C62">
        <w:t>后无法</w:t>
      </w:r>
      <w:r w:rsidR="00122C62">
        <w:rPr>
          <w:rFonts w:hint="eastAsia"/>
        </w:rPr>
        <w:t>再更改</w:t>
      </w:r>
      <w:r w:rsidR="00122C62">
        <w:t>。</w:t>
      </w:r>
      <w:r w:rsidR="00122C62">
        <w:rPr>
          <w:rFonts w:hint="eastAsia"/>
        </w:rPr>
        <w:t xml:space="preserve"> </w:t>
      </w:r>
      <w:r w:rsidR="00122C62">
        <w:rPr>
          <w:rFonts w:hint="eastAsia"/>
        </w:rPr>
        <w:t>确定</w:t>
      </w:r>
      <w:r w:rsidR="00122C62">
        <w:rPr>
          <w:rFonts w:hint="eastAsia"/>
        </w:rPr>
        <w:t xml:space="preserve"> </w:t>
      </w:r>
      <w:r w:rsidR="00122C62">
        <w:rPr>
          <w:rFonts w:hint="eastAsia"/>
        </w:rPr>
        <w:t>取消”。点击</w:t>
      </w:r>
      <w:r w:rsidR="00122C62">
        <w:t>“</w:t>
      </w:r>
      <w:r w:rsidR="00122C62">
        <w:rPr>
          <w:rFonts w:hint="eastAsia"/>
        </w:rPr>
        <w:t>取消</w:t>
      </w:r>
      <w:r w:rsidR="00122C62">
        <w:t>”</w:t>
      </w:r>
      <w:r w:rsidR="00122C62">
        <w:rPr>
          <w:rFonts w:hint="eastAsia"/>
        </w:rPr>
        <w:t>，</w:t>
      </w:r>
      <w:r w:rsidR="00122C62">
        <w:t>提示窗口关闭，</w:t>
      </w:r>
      <w:r w:rsidR="00122C62">
        <w:rPr>
          <w:rFonts w:hint="eastAsia"/>
        </w:rPr>
        <w:t>诊疗方案项仍显示“查看原版”和</w:t>
      </w:r>
      <w:r w:rsidR="00122C62">
        <w:t>“</w:t>
      </w:r>
      <w:r w:rsidR="00122C62">
        <w:t>上传翻译版</w:t>
      </w:r>
      <w:r w:rsidR="00122C62">
        <w:t>”</w:t>
      </w:r>
      <w:r w:rsidR="00122C62">
        <w:rPr>
          <w:rFonts w:hint="eastAsia"/>
        </w:rPr>
        <w:t>；</w:t>
      </w:r>
      <w:r w:rsidR="00122C62">
        <w:t>点击</w:t>
      </w:r>
      <w:r w:rsidR="00122C62">
        <w:t>“</w:t>
      </w:r>
      <w:r w:rsidR="00122C62">
        <w:rPr>
          <w:rFonts w:hint="eastAsia"/>
        </w:rPr>
        <w:t>确定</w:t>
      </w:r>
      <w:r w:rsidR="00122C62">
        <w:t>”</w:t>
      </w:r>
      <w:r w:rsidR="00122C62">
        <w:rPr>
          <w:rFonts w:hint="eastAsia"/>
        </w:rPr>
        <w:t>，</w:t>
      </w:r>
      <w:r w:rsidR="00122C62" w:rsidRPr="00122C62">
        <w:t xml:space="preserve"> </w:t>
      </w:r>
      <w:r w:rsidR="00122C62">
        <w:t>提示窗口关闭，</w:t>
      </w:r>
      <w:r w:rsidR="00122C62">
        <w:rPr>
          <w:rFonts w:hint="eastAsia"/>
        </w:rPr>
        <w:t>成功上传翻译版诊疗方案，诊疗方案项显示</w:t>
      </w:r>
      <w:r w:rsidR="00122C62">
        <w:t>“</w:t>
      </w:r>
      <w:r w:rsidR="00122C62">
        <w:rPr>
          <w:rFonts w:hint="eastAsia"/>
        </w:rPr>
        <w:t>查看</w:t>
      </w:r>
      <w:r w:rsidR="00122C62">
        <w:t>原版</w:t>
      </w:r>
      <w:r w:rsidR="00122C62">
        <w:t>”</w:t>
      </w:r>
      <w:r w:rsidR="00122C62">
        <w:rPr>
          <w:rFonts w:hint="eastAsia"/>
        </w:rPr>
        <w:t>和</w:t>
      </w:r>
      <w:r w:rsidR="00122C62">
        <w:t>“</w:t>
      </w:r>
      <w:r w:rsidR="00122C62">
        <w:rPr>
          <w:rFonts w:hint="eastAsia"/>
        </w:rPr>
        <w:t>查看</w:t>
      </w:r>
      <w:r w:rsidR="00122C62">
        <w:t>翻译版</w:t>
      </w:r>
      <w:r w:rsidR="00122C62">
        <w:t>”</w:t>
      </w:r>
      <w:r w:rsidR="00122C62">
        <w:rPr>
          <w:rFonts w:hint="eastAsia"/>
        </w:rPr>
        <w:t>；</w:t>
      </w:r>
      <w:r w:rsidR="00122C62">
        <w:t>点击</w:t>
      </w:r>
      <w:r w:rsidR="00122C62">
        <w:t>“</w:t>
      </w:r>
      <w:r w:rsidR="00122C62">
        <w:rPr>
          <w:rFonts w:hint="eastAsia"/>
        </w:rPr>
        <w:t>查看</w:t>
      </w:r>
      <w:r w:rsidR="00122C62">
        <w:t>翻译版</w:t>
      </w:r>
      <w:r w:rsidR="00122C62">
        <w:t>”</w:t>
      </w:r>
      <w:r w:rsidR="00122C62">
        <w:rPr>
          <w:rFonts w:hint="eastAsia"/>
        </w:rPr>
        <w:t>，</w:t>
      </w:r>
      <w:r w:rsidR="00122C62">
        <w:t>新标签页显示</w:t>
      </w:r>
      <w:r w:rsidR="00122C62">
        <w:rPr>
          <w:rFonts w:hint="eastAsia"/>
        </w:rPr>
        <w:t>查看</w:t>
      </w:r>
      <w:r w:rsidR="00122C62">
        <w:t>翻译版</w:t>
      </w:r>
      <w:r w:rsidR="00122C62">
        <w:rPr>
          <w:rFonts w:hint="eastAsia"/>
        </w:rPr>
        <w:t>诊疗方案</w:t>
      </w:r>
      <w:r w:rsidR="00122C62">
        <w:t>页</w:t>
      </w:r>
      <w:r w:rsidR="00122C62">
        <w:rPr>
          <w:rFonts w:hint="eastAsia"/>
        </w:rPr>
        <w:t>。</w:t>
      </w:r>
    </w:p>
    <w:p w14:paraId="52BF6AD5" w14:textId="00EFEDB6" w:rsidR="00872CEE" w:rsidRDefault="00543EAD" w:rsidP="00872CEE">
      <w:pPr>
        <w:jc w:val="left"/>
      </w:pPr>
      <w:r>
        <w:rPr>
          <w:rFonts w:hint="eastAsia"/>
        </w:rPr>
        <w:t xml:space="preserve">     </w:t>
      </w:r>
      <w:r>
        <w:rPr>
          <w:rFonts w:hint="eastAsia"/>
        </w:rPr>
        <w:t>翻译成功上传翻译版诊疗方案后，</w:t>
      </w:r>
      <w:r>
        <w:t>患者端</w:t>
      </w:r>
      <w:r>
        <w:rPr>
          <w:rFonts w:hint="eastAsia"/>
        </w:rPr>
        <w:t>、翻译端、</w:t>
      </w:r>
      <w:r>
        <w:t>普管端、超管端</w:t>
      </w:r>
      <w:r>
        <w:rPr>
          <w:rFonts w:hint="eastAsia"/>
        </w:rPr>
        <w:t>的会诊记录的诊疗方案项均显示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 w:rsidRPr="0059603C">
        <w:rPr>
          <w:rFonts w:hint="eastAsia"/>
          <w:color w:val="FF0000"/>
          <w:highlight w:val="yellow"/>
        </w:rPr>
        <w:t>短信</w:t>
      </w:r>
      <w:r w:rsidRPr="008F2290">
        <w:rPr>
          <w:rFonts w:hint="eastAsia"/>
          <w:color w:val="FF0000"/>
        </w:rPr>
        <w:t>提醒患者医生已上传诊疗方案，患者登录系统，会诊记录的诊疗方案项显示“查看原版”和</w:t>
      </w:r>
      <w:r w:rsidRPr="008F2290">
        <w:rPr>
          <w:color w:val="FF0000"/>
        </w:rPr>
        <w:t>“</w:t>
      </w:r>
      <w:r w:rsidRPr="008F2290">
        <w:rPr>
          <w:rFonts w:hint="eastAsia"/>
          <w:color w:val="FF0000"/>
        </w:rPr>
        <w:t>查看</w:t>
      </w:r>
      <w:r w:rsidRPr="008F2290">
        <w:rPr>
          <w:color w:val="FF0000"/>
        </w:rPr>
        <w:t>翻译版</w:t>
      </w:r>
      <w:r w:rsidRPr="008F2290">
        <w:rPr>
          <w:color w:val="FF0000"/>
        </w:rPr>
        <w:t>”</w:t>
      </w:r>
      <w:r w:rsidRPr="008F2290">
        <w:rPr>
          <w:rFonts w:hint="eastAsia"/>
        </w:rPr>
        <w:t>，</w:t>
      </w:r>
      <w:r w:rsidR="00872CEE">
        <w:rPr>
          <w:rFonts w:hint="eastAsia"/>
        </w:rPr>
        <w:t>点击“查看翻译版”进入查看翻译版诊疗方案页，查看英文版诊疗方案；同时</w:t>
      </w:r>
      <w:r w:rsidR="00872CEE">
        <w:t>会诊记录的</w:t>
      </w:r>
      <w:r w:rsidR="00872CEE">
        <w:rPr>
          <w:rFonts w:hint="eastAsia"/>
        </w:rPr>
        <w:t>下方提示“请</w:t>
      </w:r>
      <w:r w:rsidR="00872CEE">
        <w:t>您</w:t>
      </w:r>
      <w:r w:rsidR="00872CEE">
        <w:rPr>
          <w:rFonts w:hint="eastAsia"/>
        </w:rPr>
        <w:t>仔细阅读</w:t>
      </w:r>
      <w:r w:rsidR="00872CEE">
        <w:t>诊疗方案，</w:t>
      </w:r>
      <w:r w:rsidR="00872CEE">
        <w:rPr>
          <w:rFonts w:hint="eastAsia"/>
        </w:rPr>
        <w:t>决定是否需要</w:t>
      </w:r>
      <w:r w:rsidR="00872CEE">
        <w:t>视频会诊</w:t>
      </w:r>
      <w:r w:rsidR="00872CEE">
        <w:rPr>
          <w:rFonts w:hint="eastAsia"/>
        </w:rPr>
        <w:t>？否</w:t>
      </w:r>
      <w:r w:rsidR="00872CEE">
        <w:rPr>
          <w:rFonts w:hint="eastAsia"/>
        </w:rPr>
        <w:t xml:space="preserve"> </w:t>
      </w:r>
      <w:r w:rsidR="00872CEE">
        <w:rPr>
          <w:rFonts w:hint="eastAsia"/>
        </w:rPr>
        <w:t>是”，</w:t>
      </w:r>
      <w:del w:id="27" w:author="Administrator" w:date="2017-12-27T14:14:00Z">
        <w:r w:rsidR="00872CEE" w:rsidRPr="003D1455" w:rsidDel="002A5006">
          <w:rPr>
            <w:rFonts w:hint="eastAsia"/>
          </w:rPr>
          <w:delText>同时</w:delText>
        </w:r>
      </w:del>
      <w:ins w:id="28" w:author="Administrator" w:date="2017-12-27T14:14:00Z">
        <w:r w:rsidR="002A5006">
          <w:rPr>
            <w:rFonts w:hint="eastAsia"/>
          </w:rPr>
          <w:t>查看</w:t>
        </w:r>
      </w:ins>
      <w:r w:rsidR="00872CEE" w:rsidRPr="003D1455">
        <w:rPr>
          <w:rFonts w:hint="eastAsia"/>
        </w:rPr>
        <w:t>订单详情中的“取消订单”按钮置灰，不可点击。</w:t>
      </w:r>
    </w:p>
    <w:p w14:paraId="147249C5" w14:textId="77777777" w:rsidR="00872CEE" w:rsidRPr="003D1455" w:rsidRDefault="00872CEE" w:rsidP="00872CEE">
      <w:pPr>
        <w:ind w:firstLineChars="250" w:firstLine="525"/>
      </w:pPr>
      <w:r>
        <w:rPr>
          <w:rFonts w:hint="eastAsia"/>
        </w:rPr>
        <w:t>是：</w:t>
      </w:r>
      <w:r w:rsidRPr="003D1455">
        <w:rPr>
          <w:rFonts w:hint="eastAsia"/>
        </w:rPr>
        <w:t>点击“是”后，窗口提示“医生已</w:t>
      </w:r>
      <w:r>
        <w:rPr>
          <w:rFonts w:hint="eastAsia"/>
        </w:rPr>
        <w:t>根据</w:t>
      </w:r>
      <w:r>
        <w:t>您的病历</w:t>
      </w:r>
      <w:r>
        <w:rPr>
          <w:rFonts w:hint="eastAsia"/>
        </w:rPr>
        <w:t>出具</w:t>
      </w:r>
      <w:r>
        <w:t>诊疗方案</w:t>
      </w:r>
      <w:r>
        <w:rPr>
          <w:rFonts w:hint="eastAsia"/>
        </w:rPr>
        <w:t>，</w:t>
      </w:r>
      <w:r w:rsidRPr="003D1455">
        <w:rPr>
          <w:rFonts w:hint="eastAsia"/>
        </w:rPr>
        <w:t>您确定</w:t>
      </w:r>
      <w:r>
        <w:rPr>
          <w:rFonts w:hint="eastAsia"/>
        </w:rPr>
        <w:t>还需要视频</w:t>
      </w:r>
      <w:r>
        <w:t>会诊</w:t>
      </w:r>
      <w:r w:rsidRPr="003D1455">
        <w:rPr>
          <w:rFonts w:hint="eastAsia"/>
        </w:rPr>
        <w:t>？”，“温馨提示：</w:t>
      </w:r>
      <w:r w:rsidRPr="003D1455">
        <w:rPr>
          <w:rFonts w:hint="eastAsia"/>
        </w:rPr>
        <w:t>*</w:t>
      </w:r>
      <w:r w:rsidRPr="003D1455">
        <w:rPr>
          <w:rFonts w:hint="eastAsia"/>
        </w:rPr>
        <w:t>确定后</w:t>
      </w:r>
      <w:r>
        <w:rPr>
          <w:rFonts w:hint="eastAsia"/>
        </w:rPr>
        <w:t>该会诊</w:t>
      </w:r>
      <w:r>
        <w:t>继续有效</w:t>
      </w:r>
      <w:r w:rsidRPr="003D1455">
        <w:rPr>
          <w:rFonts w:hint="eastAsia"/>
        </w:rPr>
        <w:t>*</w:t>
      </w:r>
      <w:r>
        <w:rPr>
          <w:rFonts w:hint="eastAsia"/>
        </w:rPr>
        <w:t>请在</w:t>
      </w:r>
      <w:r w:rsidRPr="003D1455">
        <w:rPr>
          <w:rFonts w:hint="eastAsia"/>
        </w:rPr>
        <w:t>预约时间前做好准备”。点击确定，会诊状态</w:t>
      </w:r>
      <w:r>
        <w:rPr>
          <w:rFonts w:hint="eastAsia"/>
        </w:rPr>
        <w:t>保持</w:t>
      </w:r>
      <w:r w:rsidRPr="0065043B">
        <w:rPr>
          <w:color w:val="FF0000"/>
        </w:rPr>
        <w:t>已生效</w:t>
      </w:r>
      <w:r w:rsidRPr="003D1455">
        <w:rPr>
          <w:rFonts w:hint="eastAsia"/>
        </w:rPr>
        <w:t>不变，记录下方提示消失</w:t>
      </w:r>
      <w:r>
        <w:rPr>
          <w:rFonts w:hint="eastAsia"/>
        </w:rPr>
        <w:t>，</w:t>
      </w:r>
      <w:r w:rsidRPr="003D1455">
        <w:rPr>
          <w:rFonts w:hint="eastAsia"/>
        </w:rPr>
        <w:t>订单详情中的“取消订单”按钮</w:t>
      </w:r>
      <w:r>
        <w:rPr>
          <w:rFonts w:hint="eastAsia"/>
        </w:rPr>
        <w:t>仍</w:t>
      </w:r>
      <w:r w:rsidRPr="003D1455">
        <w:rPr>
          <w:rFonts w:hint="eastAsia"/>
        </w:rPr>
        <w:t>置灰，不可点击。</w:t>
      </w:r>
    </w:p>
    <w:p w14:paraId="7F84BC9D" w14:textId="0259847A" w:rsidR="00872CEE" w:rsidRPr="0065043B" w:rsidRDefault="00872CEE" w:rsidP="00872CEE">
      <w:pPr>
        <w:ind w:firstLineChars="250" w:firstLine="525"/>
      </w:pPr>
      <w:r w:rsidRPr="003D1455">
        <w:rPr>
          <w:rFonts w:hint="eastAsia"/>
        </w:rPr>
        <w:t>否：点击“否”后，窗口提示“您确定不</w:t>
      </w:r>
      <w:r>
        <w:rPr>
          <w:rFonts w:hint="eastAsia"/>
        </w:rPr>
        <w:t>需要视频</w:t>
      </w:r>
      <w:r>
        <w:t>会诊</w:t>
      </w:r>
      <w:r w:rsidRPr="003D1455">
        <w:rPr>
          <w:rFonts w:hint="eastAsia"/>
        </w:rPr>
        <w:t>？”，“温馨提示：</w:t>
      </w:r>
      <w:r w:rsidRPr="003D1455">
        <w:rPr>
          <w:rFonts w:hint="eastAsia"/>
        </w:rPr>
        <w:t>*</w:t>
      </w:r>
      <w:r>
        <w:rPr>
          <w:rFonts w:hint="eastAsia"/>
        </w:rPr>
        <w:t>确定</w:t>
      </w:r>
      <w:r>
        <w:t>后</w:t>
      </w:r>
      <w:r>
        <w:rPr>
          <w:rFonts w:hint="eastAsia"/>
        </w:rPr>
        <w:t>该</w:t>
      </w:r>
      <w:r>
        <w:t>会诊已完成</w:t>
      </w:r>
      <w:r>
        <w:rPr>
          <w:rFonts w:hint="eastAsia"/>
        </w:rPr>
        <w:t>，无法再进行</w:t>
      </w:r>
      <w:r>
        <w:t>视频会诊</w:t>
      </w:r>
      <w:r w:rsidRPr="003D1455">
        <w:rPr>
          <w:rFonts w:hint="eastAsia"/>
        </w:rPr>
        <w:t>”。点击确定，会诊状态</w:t>
      </w:r>
      <w:r>
        <w:rPr>
          <w:rFonts w:hint="eastAsia"/>
        </w:rPr>
        <w:t>变为</w:t>
      </w:r>
      <w:r w:rsidRPr="0065043B">
        <w:rPr>
          <w:color w:val="FF0000"/>
        </w:rPr>
        <w:t>已</w:t>
      </w:r>
      <w:r w:rsidRPr="0065043B">
        <w:rPr>
          <w:rFonts w:hint="eastAsia"/>
          <w:color w:val="FF0000"/>
        </w:rPr>
        <w:t>完成</w:t>
      </w:r>
      <w:r w:rsidRPr="003D1455">
        <w:rPr>
          <w:rFonts w:hint="eastAsia"/>
        </w:rPr>
        <w:t>，记录下方提示消失</w:t>
      </w:r>
      <w:r>
        <w:rPr>
          <w:rFonts w:hint="eastAsia"/>
        </w:rPr>
        <w:t>，</w:t>
      </w:r>
      <w:r w:rsidRPr="00413BEC">
        <w:rPr>
          <w:rFonts w:hint="eastAsia"/>
          <w:color w:val="FF0000"/>
        </w:rPr>
        <w:t>会诊</w:t>
      </w:r>
      <w:r w:rsidRPr="00413BEC">
        <w:rPr>
          <w:color w:val="FF0000"/>
        </w:rPr>
        <w:t>室项</w:t>
      </w:r>
      <w:r w:rsidRPr="00413BEC">
        <w:rPr>
          <w:rFonts w:hint="eastAsia"/>
          <w:color w:val="FF0000"/>
        </w:rPr>
        <w:t>变为</w:t>
      </w:r>
      <w:r w:rsidRPr="00413BEC">
        <w:rPr>
          <w:color w:val="FF0000"/>
        </w:rPr>
        <w:t>空</w:t>
      </w:r>
      <w:ins w:id="29" w:author="Administrator" w:date="2017-12-27T14:15:00Z">
        <w:r w:rsidR="002A5006">
          <w:rPr>
            <w:rFonts w:hint="eastAsia"/>
            <w:color w:val="FF0000"/>
          </w:rPr>
          <w:t>，</w:t>
        </w:r>
        <w:r w:rsidR="002A5006" w:rsidRPr="003D1455">
          <w:rPr>
            <w:rFonts w:hint="eastAsia"/>
          </w:rPr>
          <w:t>订单详情中的“取消订单”按钮</w:t>
        </w:r>
        <w:r w:rsidR="002A5006">
          <w:rPr>
            <w:rFonts w:hint="eastAsia"/>
          </w:rPr>
          <w:t>消失</w:t>
        </w:r>
      </w:ins>
      <w:r w:rsidRPr="003D1455">
        <w:rPr>
          <w:rFonts w:hint="eastAsia"/>
        </w:rPr>
        <w:t>。</w:t>
      </w:r>
      <w:r w:rsidRPr="00D63A0C">
        <w:rPr>
          <w:rFonts w:hint="eastAsia"/>
          <w:highlight w:val="yellow"/>
        </w:rPr>
        <w:t>短信</w:t>
      </w:r>
      <w:r w:rsidRPr="00D064F9">
        <w:rPr>
          <w:rFonts w:hint="eastAsia"/>
          <w:highlight w:val="yellow"/>
        </w:rPr>
        <w:t>和</w:t>
      </w:r>
      <w:r w:rsidRPr="00D064F9">
        <w:rPr>
          <w:highlight w:val="yellow"/>
        </w:rPr>
        <w:t>邮件</w:t>
      </w:r>
      <w:r w:rsidRPr="00D63A0C">
        <w:t>提醒</w:t>
      </w:r>
      <w:r>
        <w:t>医生</w:t>
      </w:r>
      <w:r>
        <w:rPr>
          <w:rFonts w:hint="eastAsia"/>
        </w:rPr>
        <w:t>患者</w:t>
      </w:r>
      <w:r>
        <w:t>不需要视频会诊</w:t>
      </w:r>
      <w:r>
        <w:rPr>
          <w:rFonts w:hint="eastAsia"/>
        </w:rPr>
        <w:t>，</w:t>
      </w:r>
      <w:r>
        <w:t>会诊已完成</w:t>
      </w:r>
      <w:r>
        <w:rPr>
          <w:rFonts w:hint="eastAsia"/>
        </w:rPr>
        <w:t>；同时</w:t>
      </w:r>
      <w:r>
        <w:t>也</w:t>
      </w:r>
      <w:r w:rsidRPr="00872CEE">
        <w:rPr>
          <w:rFonts w:hint="eastAsia"/>
          <w:highlight w:val="yellow"/>
        </w:rPr>
        <w:t>短信</w:t>
      </w:r>
      <w:r>
        <w:t>提醒翻译</w:t>
      </w:r>
      <w:r>
        <w:rPr>
          <w:rFonts w:hint="eastAsia"/>
        </w:rPr>
        <w:t>患者</w:t>
      </w:r>
      <w:r>
        <w:t>不需要视频会诊</w:t>
      </w:r>
      <w:r>
        <w:rPr>
          <w:rFonts w:hint="eastAsia"/>
        </w:rPr>
        <w:t>，</w:t>
      </w:r>
      <w:r>
        <w:t>会诊已完成。</w:t>
      </w:r>
    </w:p>
    <w:p w14:paraId="6C8FB78F" w14:textId="3FD48534" w:rsidR="00D8689F" w:rsidRPr="00872CEE" w:rsidRDefault="00872CEE" w:rsidP="00872CEE">
      <w:pPr>
        <w:ind w:firstLineChars="250" w:firstLine="525"/>
        <w:jc w:val="left"/>
      </w:pPr>
      <w:r w:rsidRPr="003D1455">
        <w:rPr>
          <w:rFonts w:hint="eastAsia"/>
        </w:rPr>
        <w:t>注意：如果</w:t>
      </w:r>
      <w:r>
        <w:rPr>
          <w:rFonts w:hint="eastAsia"/>
        </w:rPr>
        <w:t>患者</w:t>
      </w:r>
      <w:r>
        <w:t>在</w:t>
      </w:r>
      <w:r>
        <w:rPr>
          <w:rFonts w:hint="eastAsia"/>
        </w:rPr>
        <w:t>视频</w:t>
      </w:r>
      <w:r>
        <w:t>会诊开始前</w:t>
      </w:r>
      <w:r>
        <w:rPr>
          <w:rFonts w:hint="eastAsia"/>
        </w:rPr>
        <w:t>一直</w:t>
      </w:r>
      <w:r>
        <w:t>没有执行</w:t>
      </w:r>
      <w:r>
        <w:rPr>
          <w:rFonts w:hint="eastAsia"/>
        </w:rPr>
        <w:t>是否需要</w:t>
      </w:r>
      <w:r>
        <w:t>视频会诊</w:t>
      </w:r>
      <w:r w:rsidRPr="003D1455">
        <w:rPr>
          <w:rFonts w:hint="eastAsia"/>
        </w:rPr>
        <w:t>操作，则默认</w:t>
      </w:r>
      <w:r>
        <w:rPr>
          <w:rFonts w:hint="eastAsia"/>
        </w:rPr>
        <w:t>需要视频</w:t>
      </w:r>
      <w:r>
        <w:t>会诊</w:t>
      </w:r>
      <w:r w:rsidRPr="003D1455">
        <w:rPr>
          <w:rFonts w:hint="eastAsia"/>
        </w:rPr>
        <w:t>，走“</w:t>
      </w:r>
      <w:r>
        <w:rPr>
          <w:rFonts w:hint="eastAsia"/>
        </w:rPr>
        <w:t>是</w:t>
      </w:r>
      <w:r w:rsidRPr="003D1455">
        <w:rPr>
          <w:rFonts w:hint="eastAsia"/>
        </w:rPr>
        <w:t>”的情况</w:t>
      </w:r>
      <w:r>
        <w:rPr>
          <w:rFonts w:hint="eastAsia"/>
        </w:rPr>
        <w:t>，</w:t>
      </w:r>
      <w:r w:rsidRPr="003D1455">
        <w:rPr>
          <w:rFonts w:hint="eastAsia"/>
        </w:rPr>
        <w:t>会诊状态</w:t>
      </w:r>
      <w:r>
        <w:rPr>
          <w:rFonts w:hint="eastAsia"/>
        </w:rPr>
        <w:t>保持</w:t>
      </w:r>
      <w:r w:rsidRPr="0065043B">
        <w:rPr>
          <w:color w:val="FF0000"/>
        </w:rPr>
        <w:t>已生效</w:t>
      </w:r>
      <w:r w:rsidRPr="003D1455">
        <w:rPr>
          <w:rFonts w:hint="eastAsia"/>
        </w:rPr>
        <w:t>不变，订单详情中的“取消订单”按钮</w:t>
      </w:r>
      <w:r>
        <w:rPr>
          <w:rFonts w:hint="eastAsia"/>
        </w:rPr>
        <w:t>仍</w:t>
      </w:r>
      <w:r w:rsidRPr="003D1455">
        <w:rPr>
          <w:rFonts w:hint="eastAsia"/>
        </w:rPr>
        <w:t>置灰，不可点击。</w:t>
      </w:r>
      <w:r>
        <w:t>到了</w:t>
      </w:r>
      <w:r>
        <w:rPr>
          <w:rFonts w:hint="eastAsia"/>
        </w:rPr>
        <w:t>预约会诊时间</w:t>
      </w:r>
      <w:r>
        <w:t>，会诊状态变为</w:t>
      </w:r>
      <w:r w:rsidRPr="008F2290">
        <w:rPr>
          <w:rFonts w:hint="eastAsia"/>
          <w:color w:val="FF0000"/>
        </w:rPr>
        <w:t>进行</w:t>
      </w:r>
      <w:r w:rsidRPr="008F2290">
        <w:rPr>
          <w:color w:val="FF0000"/>
        </w:rPr>
        <w:t>中</w:t>
      </w:r>
      <w:r>
        <w:rPr>
          <w:rFonts w:hint="eastAsia"/>
          <w:color w:val="FF0000"/>
        </w:rPr>
        <w:t>，</w:t>
      </w:r>
      <w:r w:rsidRPr="003D1455">
        <w:rPr>
          <w:rFonts w:hint="eastAsia"/>
        </w:rPr>
        <w:t>记录下方提示消失</w:t>
      </w:r>
      <w:ins w:id="30" w:author="Administrator" w:date="2017-12-27T14:16:00Z">
        <w:r w:rsidR="002A5006">
          <w:rPr>
            <w:rFonts w:hint="eastAsia"/>
          </w:rPr>
          <w:t>，</w:t>
        </w:r>
        <w:r w:rsidR="002A5006" w:rsidRPr="003D1455">
          <w:rPr>
            <w:rFonts w:hint="eastAsia"/>
          </w:rPr>
          <w:t>订单详情中的“取消订单”按钮</w:t>
        </w:r>
        <w:r w:rsidR="002A5006">
          <w:rPr>
            <w:rFonts w:hint="eastAsia"/>
          </w:rPr>
          <w:t>消失</w:t>
        </w:r>
      </w:ins>
      <w:r w:rsidRPr="003D1455">
        <w:rPr>
          <w:rFonts w:hint="eastAsia"/>
        </w:rPr>
        <w:t>。</w:t>
      </w:r>
    </w:p>
    <w:p w14:paraId="6081DAC3" w14:textId="2C99A999" w:rsidR="00D8689F" w:rsidRDefault="00D8689F" w:rsidP="00FC1676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470E8">
        <w:rPr>
          <w:rFonts w:hint="eastAsia"/>
        </w:rPr>
        <w:t>无论</w:t>
      </w:r>
      <w:r w:rsidR="009470E8">
        <w:t>是否需要翻译</w:t>
      </w:r>
      <w:r w:rsidR="009470E8">
        <w:rPr>
          <w:rFonts w:hint="eastAsia"/>
        </w:rPr>
        <w:t>情况</w:t>
      </w:r>
      <w:r w:rsidR="009470E8">
        <w:t>，已生效状态的会诊记录，</w:t>
      </w:r>
      <w:r>
        <w:rPr>
          <w:rFonts w:hint="eastAsia"/>
        </w:rPr>
        <w:t>到了预约会诊时间</w:t>
      </w:r>
      <w:r>
        <w:t>，会诊状态变为</w:t>
      </w:r>
      <w:r w:rsidRPr="008F2290">
        <w:rPr>
          <w:rFonts w:hint="eastAsia"/>
          <w:color w:val="FF0000"/>
        </w:rPr>
        <w:t>进行</w:t>
      </w:r>
      <w:r w:rsidRPr="008F2290">
        <w:rPr>
          <w:color w:val="FF0000"/>
        </w:rPr>
        <w:t>中</w:t>
      </w:r>
      <w:r>
        <w:rPr>
          <w:rFonts w:hint="eastAsia"/>
        </w:rPr>
        <w:t>，会诊结束</w:t>
      </w:r>
      <w:r>
        <w:t>时，会诊状态变为</w:t>
      </w:r>
      <w:r w:rsidRPr="008F2290">
        <w:rPr>
          <w:color w:val="FF0000"/>
        </w:rPr>
        <w:t>已完成</w:t>
      </w:r>
      <w:r>
        <w:t>状态</w:t>
      </w:r>
      <w:r>
        <w:rPr>
          <w:rFonts w:hint="eastAsia"/>
        </w:rPr>
        <w:t>。</w:t>
      </w:r>
      <w:r w:rsidRPr="003C1483">
        <w:rPr>
          <w:color w:val="FF0000"/>
        </w:rPr>
        <w:t>（</w:t>
      </w:r>
      <w:r w:rsidRPr="003C1483">
        <w:rPr>
          <w:rFonts w:hint="eastAsia"/>
          <w:color w:val="FF0000"/>
        </w:rPr>
        <w:t>因为</w:t>
      </w:r>
      <w:r w:rsidRPr="003C1483">
        <w:rPr>
          <w:color w:val="FF0000"/>
        </w:rPr>
        <w:t>无论是否进行了视频会诊，</w:t>
      </w:r>
      <w:r w:rsidR="008F2290" w:rsidRPr="003C1483">
        <w:rPr>
          <w:rFonts w:hint="eastAsia"/>
          <w:color w:val="FF0000"/>
        </w:rPr>
        <w:t>视频会诊</w:t>
      </w:r>
      <w:r w:rsidR="008F2290" w:rsidRPr="003C1483">
        <w:rPr>
          <w:color w:val="FF0000"/>
        </w:rPr>
        <w:t>是否</w:t>
      </w:r>
      <w:r w:rsidR="008F2290" w:rsidRPr="003C1483">
        <w:rPr>
          <w:rFonts w:hint="eastAsia"/>
          <w:color w:val="FF0000"/>
        </w:rPr>
        <w:t>成功</w:t>
      </w:r>
      <w:r w:rsidR="008F2290" w:rsidRPr="003C1483">
        <w:rPr>
          <w:color w:val="FF0000"/>
        </w:rPr>
        <w:t>，</w:t>
      </w:r>
      <w:r w:rsidRPr="003C1483">
        <w:rPr>
          <w:color w:val="FF0000"/>
        </w:rPr>
        <w:t>患者</w:t>
      </w:r>
      <w:r w:rsidRPr="003C1483">
        <w:rPr>
          <w:rFonts w:hint="eastAsia"/>
          <w:color w:val="FF0000"/>
        </w:rPr>
        <w:t>在视频</w:t>
      </w:r>
      <w:r w:rsidRPr="003C1483">
        <w:rPr>
          <w:color w:val="FF0000"/>
        </w:rPr>
        <w:t>会诊开始前已经</w:t>
      </w:r>
      <w:r w:rsidRPr="003C1483">
        <w:rPr>
          <w:rFonts w:hint="eastAsia"/>
          <w:color w:val="FF0000"/>
        </w:rPr>
        <w:t>得</w:t>
      </w:r>
      <w:r w:rsidRPr="003C1483">
        <w:rPr>
          <w:color w:val="FF0000"/>
        </w:rPr>
        <w:t>到了诊疗方案，会诊</w:t>
      </w:r>
      <w:r w:rsidRPr="003C1483">
        <w:rPr>
          <w:rFonts w:hint="eastAsia"/>
          <w:color w:val="FF0000"/>
        </w:rPr>
        <w:t>都</w:t>
      </w:r>
      <w:r w:rsidRPr="003C1483">
        <w:rPr>
          <w:color w:val="FF0000"/>
        </w:rPr>
        <w:t>算已完成）</w:t>
      </w:r>
    </w:p>
    <w:p w14:paraId="70B267BE" w14:textId="77777777" w:rsidR="002A03E9" w:rsidRPr="00D8689F" w:rsidRDefault="002A03E9" w:rsidP="002A03E9">
      <w:pPr>
        <w:ind w:firstLineChars="200" w:firstLine="420"/>
      </w:pPr>
      <w:r>
        <w:rPr>
          <w:rFonts w:hint="eastAsia"/>
        </w:rPr>
        <w:t>注意</w:t>
      </w:r>
      <w:r>
        <w:t>：</w:t>
      </w:r>
      <w:r w:rsidRPr="00D8689F">
        <w:rPr>
          <w:rFonts w:hint="eastAsia"/>
        </w:rPr>
        <w:t>会诊结束分为三种情况：一种为医生点击“结束会诊”按钮；一种为会诊开始</w:t>
      </w:r>
      <w:r w:rsidRPr="00D8689F">
        <w:rPr>
          <w:rFonts w:hint="eastAsia"/>
        </w:rPr>
        <w:lastRenderedPageBreak/>
        <w:t>15</w:t>
      </w:r>
      <w:r w:rsidRPr="00D8689F">
        <w:rPr>
          <w:rFonts w:hint="eastAsia"/>
        </w:rPr>
        <w:t>分钟内，医生一直没上线，自动结束会诊；一种为医生上线后又离线超过</w:t>
      </w:r>
      <w:r w:rsidRPr="00D8689F">
        <w:rPr>
          <w:rFonts w:hint="eastAsia"/>
        </w:rPr>
        <w:t>5</w:t>
      </w:r>
      <w:r w:rsidRPr="00D8689F">
        <w:rPr>
          <w:rFonts w:hint="eastAsia"/>
        </w:rPr>
        <w:t>分钟时，自动结束会诊。</w:t>
      </w:r>
    </w:p>
    <w:p w14:paraId="0742DC5D" w14:textId="77777777" w:rsidR="00D8689F" w:rsidRDefault="002A03E9" w:rsidP="002A03E9">
      <w:pPr>
        <w:ind w:firstLineChars="200" w:firstLine="420"/>
        <w:jc w:val="left"/>
      </w:pPr>
      <w:r w:rsidRPr="00D8689F">
        <w:rPr>
          <w:rFonts w:hint="eastAsia"/>
        </w:rPr>
        <w:t>会诊结束时，</w:t>
      </w:r>
      <w:r w:rsidRPr="00D1428C">
        <w:rPr>
          <w:rFonts w:hint="eastAsia"/>
        </w:rPr>
        <w:t>记录患者、医生、翻译的上线情况。如果三方均上线，会诊状态为</w:t>
      </w:r>
      <w:r w:rsidRPr="00D1428C">
        <w:rPr>
          <w:rFonts w:hint="eastAsia"/>
          <w:color w:val="FF0000"/>
        </w:rPr>
        <w:t>已完成</w:t>
      </w:r>
      <w:r w:rsidR="00885800">
        <w:rPr>
          <w:rFonts w:hint="eastAsia"/>
          <w:color w:val="FF0000"/>
        </w:rPr>
        <w:t>（普通</w:t>
      </w:r>
      <w:r w:rsidR="00885800">
        <w:rPr>
          <w:rFonts w:hint="eastAsia"/>
          <w:color w:val="FF0000"/>
        </w:rPr>
        <w:t>/</w:t>
      </w:r>
      <w:r w:rsidR="00885800">
        <w:rPr>
          <w:rFonts w:hint="eastAsia"/>
          <w:color w:val="FF0000"/>
        </w:rPr>
        <w:t>超级</w:t>
      </w:r>
      <w:r w:rsidR="00885800">
        <w:rPr>
          <w:color w:val="FF0000"/>
        </w:rPr>
        <w:t>管理员的会诊室项显示</w:t>
      </w:r>
      <w:r w:rsidR="00885800">
        <w:rPr>
          <w:rFonts w:hint="eastAsia"/>
          <w:color w:val="FF0000"/>
        </w:rPr>
        <w:t>“回放”按钮</w:t>
      </w:r>
      <w:r w:rsidR="00F6770F">
        <w:rPr>
          <w:rFonts w:hint="eastAsia"/>
          <w:color w:val="FF0000"/>
        </w:rPr>
        <w:t>，</w:t>
      </w:r>
      <w:r w:rsidR="00F6770F">
        <w:rPr>
          <w:color w:val="FF0000"/>
        </w:rPr>
        <w:t>医生和翻译端的会诊时长显示实际时长</w:t>
      </w:r>
      <w:r w:rsidR="00885800">
        <w:rPr>
          <w:rFonts w:hint="eastAsia"/>
          <w:color w:val="FF0000"/>
        </w:rPr>
        <w:t>）</w:t>
      </w:r>
      <w:r w:rsidRPr="00D1428C">
        <w:rPr>
          <w:rFonts w:hint="eastAsia"/>
        </w:rPr>
        <w:t>；如果有人没上线，会诊状态</w:t>
      </w:r>
      <w:r w:rsidR="008F2290" w:rsidRPr="00D1428C">
        <w:rPr>
          <w:rFonts w:hint="eastAsia"/>
        </w:rPr>
        <w:t>也</w:t>
      </w:r>
      <w:r w:rsidRPr="00D1428C">
        <w:rPr>
          <w:rFonts w:hint="eastAsia"/>
        </w:rPr>
        <w:t>为</w:t>
      </w:r>
      <w:r w:rsidRPr="00D1428C">
        <w:rPr>
          <w:rFonts w:hint="eastAsia"/>
          <w:color w:val="FF0000"/>
        </w:rPr>
        <w:t>已</w:t>
      </w:r>
      <w:r w:rsidR="008F2290" w:rsidRPr="00D1428C">
        <w:rPr>
          <w:rFonts w:hint="eastAsia"/>
          <w:color w:val="FF0000"/>
        </w:rPr>
        <w:t>完成</w:t>
      </w:r>
      <w:r w:rsidR="00885800">
        <w:rPr>
          <w:rFonts w:hint="eastAsia"/>
          <w:color w:val="FF0000"/>
        </w:rPr>
        <w:t>（普通</w:t>
      </w:r>
      <w:r w:rsidR="00885800">
        <w:rPr>
          <w:rFonts w:hint="eastAsia"/>
          <w:color w:val="FF0000"/>
        </w:rPr>
        <w:t>/</w:t>
      </w:r>
      <w:r w:rsidR="00885800">
        <w:rPr>
          <w:rFonts w:hint="eastAsia"/>
          <w:color w:val="FF0000"/>
        </w:rPr>
        <w:t>超级</w:t>
      </w:r>
      <w:r w:rsidR="00885800">
        <w:rPr>
          <w:color w:val="FF0000"/>
        </w:rPr>
        <w:t>管理员的会诊室项显示</w:t>
      </w:r>
      <w:r w:rsidR="00885800">
        <w:rPr>
          <w:rFonts w:hint="eastAsia"/>
          <w:color w:val="FF0000"/>
        </w:rPr>
        <w:t>空</w:t>
      </w:r>
      <w:r w:rsidR="00B92B80">
        <w:rPr>
          <w:rFonts w:hint="eastAsia"/>
          <w:color w:val="FF0000"/>
        </w:rPr>
        <w:t>，</w:t>
      </w:r>
      <w:r w:rsidR="00B92B80">
        <w:rPr>
          <w:color w:val="FF0000"/>
        </w:rPr>
        <w:t>医生和翻译端的会诊时长显示</w:t>
      </w:r>
      <w:r w:rsidR="00B92B80">
        <w:rPr>
          <w:rFonts w:hint="eastAsia"/>
          <w:color w:val="FF0000"/>
        </w:rPr>
        <w:t>空</w:t>
      </w:r>
      <w:r w:rsidR="00885800">
        <w:rPr>
          <w:rFonts w:hint="eastAsia"/>
          <w:color w:val="FF0000"/>
        </w:rPr>
        <w:t>）</w:t>
      </w:r>
      <w:r w:rsidRPr="00D1428C">
        <w:rPr>
          <w:rFonts w:hint="eastAsia"/>
        </w:rPr>
        <w:t>。</w:t>
      </w:r>
    </w:p>
    <w:p w14:paraId="2B0C8479" w14:textId="77777777" w:rsidR="006D2B19" w:rsidRDefault="006D2B19" w:rsidP="002A03E9">
      <w:pPr>
        <w:ind w:firstLineChars="200" w:firstLine="420"/>
        <w:jc w:val="left"/>
      </w:pPr>
    </w:p>
    <w:p w14:paraId="1A42E1A3" w14:textId="42EB5B30" w:rsidR="006D2B19" w:rsidRDefault="00174989" w:rsidP="00D740D7">
      <w:pPr>
        <w:ind w:firstLineChars="200" w:firstLine="420"/>
        <w:jc w:val="left"/>
      </w:pPr>
      <w:r>
        <w:rPr>
          <w:rFonts w:hint="eastAsia"/>
        </w:rPr>
        <w:t>医生端</w:t>
      </w:r>
      <w:r>
        <w:t>的诊疗方案项</w:t>
      </w:r>
      <w:r>
        <w:rPr>
          <w:rFonts w:hint="eastAsia"/>
        </w:rPr>
        <w:t>在</w:t>
      </w:r>
      <w:r>
        <w:t>进行中和已完成状态时</w:t>
      </w:r>
      <w:r>
        <w:rPr>
          <w:rFonts w:hint="eastAsia"/>
        </w:rPr>
        <w:t>都</w:t>
      </w:r>
      <w:r>
        <w:t>显示</w:t>
      </w:r>
      <w:r w:rsidRPr="00174989">
        <w:rPr>
          <w:rFonts w:hint="eastAsia"/>
          <w:color w:val="FF0000"/>
        </w:rPr>
        <w:t>“查看”和“上传”按钮</w:t>
      </w:r>
      <w:r>
        <w:rPr>
          <w:rFonts w:hint="eastAsia"/>
          <w:color w:val="FF0000"/>
        </w:rPr>
        <w:t>，</w:t>
      </w:r>
      <w:r w:rsidRPr="00174989">
        <w:t>医生</w:t>
      </w:r>
      <w:r>
        <w:rPr>
          <w:rFonts w:hint="eastAsia"/>
        </w:rPr>
        <w:t>可以</w:t>
      </w:r>
      <w:r>
        <w:t>根据实际情况</w:t>
      </w:r>
      <w:r>
        <w:rPr>
          <w:rFonts w:hint="eastAsia"/>
        </w:rPr>
        <w:t>使用</w:t>
      </w:r>
      <w:r>
        <w:t>上传功能是否重新上传诊疗方案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重新</w:t>
      </w:r>
      <w:r>
        <w:t>上传诊疗方案，</w:t>
      </w:r>
      <w:r w:rsidR="00D028F0">
        <w:rPr>
          <w:rFonts w:hint="eastAsia"/>
        </w:rPr>
        <w:t>分</w:t>
      </w:r>
      <w:r w:rsidR="00D028F0">
        <w:t>不需要和需要翻译两种情况</w:t>
      </w:r>
      <w:r w:rsidR="00D028F0">
        <w:rPr>
          <w:rFonts w:hint="eastAsia"/>
        </w:rPr>
        <w:t>，</w:t>
      </w:r>
      <w:r w:rsidR="00D028F0">
        <w:t>将上面</w:t>
      </w:r>
      <w:r w:rsidR="00D028F0">
        <w:rPr>
          <w:rFonts w:hint="eastAsia"/>
        </w:rPr>
        <w:t>（</w:t>
      </w:r>
      <w:r w:rsidR="00D028F0">
        <w:rPr>
          <w:rFonts w:hint="eastAsia"/>
        </w:rPr>
        <w:t>1</w:t>
      </w:r>
      <w:r w:rsidR="00D028F0">
        <w:rPr>
          <w:rFonts w:hint="eastAsia"/>
        </w:rPr>
        <w:t>）不需要翻译情况和（</w:t>
      </w:r>
      <w:r w:rsidR="00D028F0">
        <w:rPr>
          <w:rFonts w:hint="eastAsia"/>
        </w:rPr>
        <w:t>2</w:t>
      </w:r>
      <w:r w:rsidR="00D028F0">
        <w:rPr>
          <w:rFonts w:hint="eastAsia"/>
        </w:rPr>
        <w:t>）需要翻译情况的</w:t>
      </w:r>
      <w:r w:rsidR="00D028F0">
        <w:t>流程再走一遍</w:t>
      </w:r>
      <w:ins w:id="31" w:author="Administrator" w:date="2017-12-27T14:18:00Z">
        <w:r w:rsidR="00614F75">
          <w:rPr>
            <w:rFonts w:hint="eastAsia"/>
          </w:rPr>
          <w:t>（</w:t>
        </w:r>
      </w:ins>
      <w:ins w:id="32" w:author="Administrator" w:date="2017-12-27T14:23:00Z">
        <w:r w:rsidR="00F777F7">
          <w:rPr>
            <w:rFonts w:hint="eastAsia"/>
          </w:rPr>
          <w:t>只是</w:t>
        </w:r>
      </w:ins>
      <w:ins w:id="33" w:author="Administrator" w:date="2017-12-27T14:19:00Z">
        <w:r w:rsidR="00614F75">
          <w:rPr>
            <w:rFonts w:hint="eastAsia"/>
          </w:rPr>
          <w:t>没有</w:t>
        </w:r>
        <w:r w:rsidR="00614F75">
          <w:rPr>
            <w:rFonts w:hint="eastAsia"/>
          </w:rPr>
          <w:t>是否需要</w:t>
        </w:r>
        <w:r w:rsidR="00614F75">
          <w:t>视频会诊</w:t>
        </w:r>
        <w:r w:rsidR="00614F75">
          <w:rPr>
            <w:rFonts w:hint="eastAsia"/>
          </w:rPr>
          <w:t>提示</w:t>
        </w:r>
      </w:ins>
      <w:ins w:id="34" w:author="Administrator" w:date="2017-12-27T14:18:00Z">
        <w:r w:rsidR="00614F75">
          <w:rPr>
            <w:rFonts w:hint="eastAsia"/>
          </w:rPr>
          <w:t>）</w:t>
        </w:r>
      </w:ins>
      <w:r w:rsidR="00D028F0">
        <w:t>，</w:t>
      </w:r>
      <w:r w:rsidR="00D028F0">
        <w:rPr>
          <w:rFonts w:hint="eastAsia"/>
        </w:rPr>
        <w:t>最终</w:t>
      </w:r>
      <w:r w:rsidR="00D028F0">
        <w:t>患者能够</w:t>
      </w:r>
      <w:r w:rsidR="00D028F0">
        <w:rPr>
          <w:rFonts w:hint="eastAsia"/>
        </w:rPr>
        <w:t>得到</w:t>
      </w:r>
      <w:r w:rsidR="00D028F0">
        <w:t>新的诊疗方案。</w:t>
      </w:r>
    </w:p>
    <w:p w14:paraId="12D6EF3A" w14:textId="77777777" w:rsidR="00D740D7" w:rsidRPr="00D740D7" w:rsidRDefault="00D740D7" w:rsidP="00D740D7">
      <w:pPr>
        <w:ind w:firstLineChars="200" w:firstLine="420"/>
        <w:jc w:val="left"/>
      </w:pPr>
    </w:p>
    <w:p w14:paraId="5AA442B6" w14:textId="77777777" w:rsidR="0052797A" w:rsidRPr="00163177" w:rsidRDefault="009B6A9D" w:rsidP="00FC1676">
      <w:pPr>
        <w:jc w:val="left"/>
        <w:rPr>
          <w:b/>
        </w:rPr>
      </w:pPr>
      <w:r w:rsidRPr="00163177">
        <w:rPr>
          <w:rFonts w:hint="eastAsia"/>
          <w:b/>
        </w:rPr>
        <w:t>2</w:t>
      </w:r>
      <w:r w:rsidRPr="00163177">
        <w:rPr>
          <w:rFonts w:hint="eastAsia"/>
          <w:b/>
        </w:rPr>
        <w:t>）</w:t>
      </w:r>
      <w:r w:rsidR="0052797A" w:rsidRPr="00163177">
        <w:rPr>
          <w:rFonts w:hint="eastAsia"/>
          <w:b/>
        </w:rPr>
        <w:t>视频会诊后</w:t>
      </w:r>
      <w:r w:rsidR="009129EB" w:rsidRPr="00163177">
        <w:rPr>
          <w:rFonts w:hint="eastAsia"/>
          <w:b/>
        </w:rPr>
        <w:t>，医生</w:t>
      </w:r>
      <w:r w:rsidR="0052797A" w:rsidRPr="00163177">
        <w:rPr>
          <w:rFonts w:hint="eastAsia"/>
          <w:b/>
        </w:rPr>
        <w:t>上传诊疗方案：</w:t>
      </w:r>
    </w:p>
    <w:p w14:paraId="6AA01442" w14:textId="77777777" w:rsidR="00D1428C" w:rsidRDefault="00620932" w:rsidP="00FC1676">
      <w:pPr>
        <w:jc w:val="left"/>
      </w:pPr>
      <w:r>
        <w:rPr>
          <w:rFonts w:hint="eastAsia"/>
        </w:rPr>
        <w:t>在会诊开始前，医生根据患者病历无法下诊断，</w:t>
      </w:r>
      <w:r>
        <w:t>需要</w:t>
      </w:r>
      <w:r>
        <w:rPr>
          <w:rFonts w:hint="eastAsia"/>
        </w:rPr>
        <w:t>进行</w:t>
      </w:r>
      <w:r>
        <w:t>视频会诊</w:t>
      </w:r>
      <w:r>
        <w:rPr>
          <w:rFonts w:hint="eastAsia"/>
        </w:rPr>
        <w:t>。等</w:t>
      </w:r>
      <w:r>
        <w:t>到了预约会诊时间，会诊状态变为</w:t>
      </w:r>
      <w:r w:rsidRPr="00620932">
        <w:rPr>
          <w:rFonts w:hint="eastAsia"/>
          <w:color w:val="FF0000"/>
        </w:rPr>
        <w:t>进行</w:t>
      </w:r>
      <w:r w:rsidRPr="00620932">
        <w:rPr>
          <w:color w:val="FF0000"/>
        </w:rPr>
        <w:t>中</w:t>
      </w:r>
      <w:r w:rsidR="00D1428C">
        <w:rPr>
          <w:rFonts w:hint="eastAsia"/>
        </w:rPr>
        <w:t>，</w:t>
      </w:r>
      <w:r w:rsidR="00D1428C">
        <w:t>会诊结束时，</w:t>
      </w:r>
      <w:r w:rsidR="00D1428C" w:rsidRPr="00D8689F">
        <w:rPr>
          <w:rFonts w:hint="eastAsia"/>
        </w:rPr>
        <w:t>记录患者、医生、翻译的上线情况。如果三方均上线，会诊状态为</w:t>
      </w:r>
      <w:r w:rsidR="00D1428C" w:rsidRPr="00D028F0">
        <w:rPr>
          <w:rFonts w:hint="eastAsia"/>
          <w:color w:val="FF0000"/>
        </w:rPr>
        <w:t>已完成</w:t>
      </w:r>
      <w:r w:rsidR="00F6770F">
        <w:rPr>
          <w:rFonts w:hint="eastAsia"/>
          <w:color w:val="FF0000"/>
        </w:rPr>
        <w:t>（普通</w:t>
      </w:r>
      <w:r w:rsidR="00F6770F">
        <w:rPr>
          <w:rFonts w:hint="eastAsia"/>
          <w:color w:val="FF0000"/>
        </w:rPr>
        <w:t>/</w:t>
      </w:r>
      <w:r w:rsidR="00F6770F">
        <w:rPr>
          <w:rFonts w:hint="eastAsia"/>
          <w:color w:val="FF0000"/>
        </w:rPr>
        <w:t>超级</w:t>
      </w:r>
      <w:r w:rsidR="00F6770F">
        <w:rPr>
          <w:color w:val="FF0000"/>
        </w:rPr>
        <w:t>管理员的会诊室项显示</w:t>
      </w:r>
      <w:r w:rsidR="00F6770F">
        <w:rPr>
          <w:rFonts w:hint="eastAsia"/>
          <w:color w:val="FF0000"/>
        </w:rPr>
        <w:t>“回放”按钮</w:t>
      </w:r>
      <w:r w:rsidR="00B92B80">
        <w:rPr>
          <w:rFonts w:hint="eastAsia"/>
          <w:color w:val="FF0000"/>
        </w:rPr>
        <w:t>，</w:t>
      </w:r>
      <w:r w:rsidR="00B92B80">
        <w:rPr>
          <w:color w:val="FF0000"/>
        </w:rPr>
        <w:t>医生和翻译端的会诊时长显示实际时长</w:t>
      </w:r>
      <w:r w:rsidR="00F6770F">
        <w:rPr>
          <w:rFonts w:hint="eastAsia"/>
          <w:color w:val="FF0000"/>
        </w:rPr>
        <w:t>）</w:t>
      </w:r>
      <w:r w:rsidR="00D1428C" w:rsidRPr="00D8689F">
        <w:rPr>
          <w:rFonts w:hint="eastAsia"/>
        </w:rPr>
        <w:t>；如果有人没上线，会诊状态为</w:t>
      </w:r>
      <w:r w:rsidR="00D1428C" w:rsidRPr="00D028F0">
        <w:rPr>
          <w:rFonts w:hint="eastAsia"/>
          <w:color w:val="FF0000"/>
        </w:rPr>
        <w:t>已</w:t>
      </w:r>
      <w:r w:rsidR="00D1428C">
        <w:rPr>
          <w:rFonts w:hint="eastAsia"/>
          <w:color w:val="FF0000"/>
        </w:rPr>
        <w:t>失效</w:t>
      </w:r>
      <w:r w:rsidR="00F6770F">
        <w:rPr>
          <w:rFonts w:hint="eastAsia"/>
          <w:color w:val="FF0000"/>
        </w:rPr>
        <w:t>（普通</w:t>
      </w:r>
      <w:r w:rsidR="00F6770F">
        <w:rPr>
          <w:rFonts w:hint="eastAsia"/>
          <w:color w:val="FF0000"/>
        </w:rPr>
        <w:t>/</w:t>
      </w:r>
      <w:r w:rsidR="00F6770F">
        <w:rPr>
          <w:rFonts w:hint="eastAsia"/>
          <w:color w:val="FF0000"/>
        </w:rPr>
        <w:t>超级</w:t>
      </w:r>
      <w:r w:rsidR="00F6770F">
        <w:rPr>
          <w:color w:val="FF0000"/>
        </w:rPr>
        <w:t>管理员的会诊室项显示</w:t>
      </w:r>
      <w:r w:rsidR="00F6770F">
        <w:rPr>
          <w:rFonts w:hint="eastAsia"/>
          <w:color w:val="FF0000"/>
        </w:rPr>
        <w:t>空</w:t>
      </w:r>
      <w:r w:rsidR="00B92B80">
        <w:rPr>
          <w:rFonts w:hint="eastAsia"/>
          <w:color w:val="FF0000"/>
        </w:rPr>
        <w:t>，</w:t>
      </w:r>
      <w:r w:rsidR="00B92B80">
        <w:rPr>
          <w:color w:val="FF0000"/>
        </w:rPr>
        <w:t>医生和翻译端的会诊时长显示</w:t>
      </w:r>
      <w:r w:rsidR="00B92B80">
        <w:rPr>
          <w:rFonts w:hint="eastAsia"/>
          <w:color w:val="FF0000"/>
        </w:rPr>
        <w:t>空</w:t>
      </w:r>
      <w:r w:rsidR="00F6770F">
        <w:rPr>
          <w:rFonts w:hint="eastAsia"/>
          <w:color w:val="FF0000"/>
        </w:rPr>
        <w:t>）</w:t>
      </w:r>
      <w:r w:rsidR="00D1428C" w:rsidRPr="00D8689F">
        <w:rPr>
          <w:rFonts w:hint="eastAsia"/>
        </w:rPr>
        <w:t>。</w:t>
      </w:r>
    </w:p>
    <w:p w14:paraId="1A362782" w14:textId="77777777" w:rsidR="00D1428C" w:rsidRDefault="00D1428C" w:rsidP="00D1428C">
      <w:pPr>
        <w:ind w:firstLineChars="200" w:firstLine="420"/>
        <w:jc w:val="left"/>
      </w:pPr>
      <w:r>
        <w:rPr>
          <w:rFonts w:hint="eastAsia"/>
        </w:rPr>
        <w:t>注意</w:t>
      </w:r>
      <w:r>
        <w:t>：</w:t>
      </w:r>
      <w:r w:rsidRPr="00D8689F">
        <w:rPr>
          <w:rFonts w:hint="eastAsia"/>
        </w:rPr>
        <w:t>会诊结束分为三种情况：一种为医生点击“结束会诊”按钮；一种为会诊开始</w:t>
      </w:r>
      <w:r w:rsidRPr="00D8689F">
        <w:rPr>
          <w:rFonts w:hint="eastAsia"/>
        </w:rPr>
        <w:t>15</w:t>
      </w:r>
      <w:r w:rsidRPr="00D8689F">
        <w:rPr>
          <w:rFonts w:hint="eastAsia"/>
        </w:rPr>
        <w:t>分钟内，医生一直没上线，自动结束会诊；一种为医生上线后又离线超过</w:t>
      </w:r>
      <w:r w:rsidRPr="00D8689F">
        <w:rPr>
          <w:rFonts w:hint="eastAsia"/>
        </w:rPr>
        <w:t>5</w:t>
      </w:r>
      <w:r w:rsidRPr="00D8689F">
        <w:rPr>
          <w:rFonts w:hint="eastAsia"/>
        </w:rPr>
        <w:t>分钟时，自动结束会诊。</w:t>
      </w:r>
    </w:p>
    <w:p w14:paraId="2A965F8C" w14:textId="77777777" w:rsidR="003C1483" w:rsidRDefault="00D1428C" w:rsidP="00D1428C">
      <w:pPr>
        <w:ind w:firstLineChars="200" w:firstLine="420"/>
        <w:jc w:val="left"/>
      </w:pPr>
      <w:r>
        <w:rPr>
          <w:rFonts w:hint="eastAsia"/>
        </w:rPr>
        <w:t>进行中</w:t>
      </w:r>
      <w:r>
        <w:t>状态</w:t>
      </w:r>
      <w:r>
        <w:rPr>
          <w:rFonts w:hint="eastAsia"/>
        </w:rPr>
        <w:t>时，诊疗</w:t>
      </w:r>
      <w:r>
        <w:t>方案项</w:t>
      </w:r>
      <w:r w:rsidR="00D41043">
        <w:rPr>
          <w:rFonts w:hint="eastAsia"/>
        </w:rPr>
        <w:t>仍</w:t>
      </w:r>
      <w:r>
        <w:rPr>
          <w:rFonts w:hint="eastAsia"/>
        </w:rPr>
        <w:t>显示“上传”按钮；</w:t>
      </w:r>
    </w:p>
    <w:p w14:paraId="65DC55F9" w14:textId="77777777" w:rsidR="00D1428C" w:rsidRDefault="00D1428C" w:rsidP="00D1428C">
      <w:pPr>
        <w:ind w:firstLineChars="200" w:firstLine="420"/>
        <w:jc w:val="left"/>
      </w:pPr>
      <w:r>
        <w:rPr>
          <w:rFonts w:hint="eastAsia"/>
        </w:rPr>
        <w:t>已失效</w:t>
      </w:r>
      <w:r>
        <w:t>状态</w:t>
      </w:r>
      <w:r>
        <w:rPr>
          <w:rFonts w:hint="eastAsia"/>
        </w:rPr>
        <w:t>时，诊疗</w:t>
      </w:r>
      <w:r>
        <w:t>方案项</w:t>
      </w:r>
      <w:r>
        <w:rPr>
          <w:rFonts w:hint="eastAsia"/>
        </w:rPr>
        <w:t>显示</w:t>
      </w:r>
      <w:r>
        <w:t>空</w:t>
      </w:r>
      <w:r w:rsidR="003C1483">
        <w:rPr>
          <w:rFonts w:hint="eastAsia"/>
        </w:rPr>
        <w:t>；</w:t>
      </w:r>
    </w:p>
    <w:p w14:paraId="50DB22AC" w14:textId="77777777" w:rsidR="00D1428C" w:rsidRDefault="00D1428C" w:rsidP="00D1428C">
      <w:pPr>
        <w:ind w:firstLineChars="200" w:firstLine="420"/>
        <w:jc w:val="left"/>
      </w:pPr>
      <w:r>
        <w:rPr>
          <w:rFonts w:hint="eastAsia"/>
        </w:rPr>
        <w:t>已完成</w:t>
      </w:r>
      <w:r>
        <w:t>状态时，</w:t>
      </w:r>
      <w:r>
        <w:rPr>
          <w:rFonts w:hint="eastAsia"/>
        </w:rPr>
        <w:t>诊疗</w:t>
      </w:r>
      <w:r>
        <w:t>方案项</w:t>
      </w:r>
      <w:r w:rsidR="00D41043">
        <w:rPr>
          <w:rFonts w:hint="eastAsia"/>
        </w:rPr>
        <w:t>仍</w:t>
      </w:r>
      <w:r>
        <w:rPr>
          <w:rFonts w:hint="eastAsia"/>
        </w:rPr>
        <w:t>显示“上传”按钮；点击</w:t>
      </w:r>
      <w:r w:rsidR="00D41043">
        <w:rPr>
          <w:rFonts w:hint="eastAsia"/>
        </w:rPr>
        <w:t xml:space="preserve"> </w:t>
      </w:r>
      <w:r w:rsidRPr="00D41043">
        <w:rPr>
          <w:rFonts w:hint="eastAsia"/>
          <w:color w:val="FF0000"/>
        </w:rPr>
        <w:t>“上传”按钮</w:t>
      </w:r>
      <w:r>
        <w:rPr>
          <w:rFonts w:hint="eastAsia"/>
        </w:rPr>
        <w:t>，成功上传诊疗方案（</w:t>
      </w:r>
      <w:r>
        <w:rPr>
          <w:rFonts w:hint="eastAsia"/>
        </w:rPr>
        <w:t>PDF</w:t>
      </w:r>
      <w:r>
        <w:rPr>
          <w:rFonts w:hint="eastAsia"/>
        </w:rPr>
        <w:t>或</w:t>
      </w:r>
      <w:r>
        <w:rPr>
          <w:rFonts w:hint="eastAsia"/>
        </w:rPr>
        <w:t>Word</w:t>
      </w:r>
      <w:r>
        <w:rPr>
          <w:rFonts w:hint="eastAsia"/>
        </w:rPr>
        <w:t>），医生端的诊疗方案项显示</w:t>
      </w:r>
      <w:r w:rsidRPr="00174989">
        <w:rPr>
          <w:rFonts w:hint="eastAsia"/>
          <w:color w:val="FF0000"/>
        </w:rPr>
        <w:t>“查看”和“上传”按钮</w:t>
      </w:r>
      <w:r>
        <w:rPr>
          <w:rFonts w:hint="eastAsia"/>
        </w:rPr>
        <w:t>，会诊记录的会诊状态仍为</w:t>
      </w:r>
      <w:r w:rsidRPr="001F6144">
        <w:rPr>
          <w:rFonts w:hint="eastAsia"/>
          <w:color w:val="FF0000"/>
        </w:rPr>
        <w:t>已</w:t>
      </w:r>
      <w:r w:rsidR="00D41043">
        <w:rPr>
          <w:rFonts w:hint="eastAsia"/>
          <w:color w:val="FF0000"/>
        </w:rPr>
        <w:t>完成</w:t>
      </w:r>
      <w:r>
        <w:rPr>
          <w:rFonts w:hint="eastAsia"/>
        </w:rPr>
        <w:t>状态。</w:t>
      </w:r>
      <w:r w:rsidR="00D41043">
        <w:rPr>
          <w:rFonts w:hint="eastAsia"/>
        </w:rPr>
        <w:t>接下来的流程分</w:t>
      </w:r>
      <w:r w:rsidR="00D41043">
        <w:t>如下两种情况：</w:t>
      </w:r>
    </w:p>
    <w:p w14:paraId="01CE0BF0" w14:textId="77777777" w:rsidR="00D41043" w:rsidRDefault="00D41043" w:rsidP="00D41043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）不需要翻译情况：</w:t>
      </w:r>
    </w:p>
    <w:p w14:paraId="58AC956E" w14:textId="77777777" w:rsidR="00D41043" w:rsidRDefault="00D41043" w:rsidP="00D41043">
      <w:pPr>
        <w:jc w:val="left"/>
      </w:pPr>
      <w:r>
        <w:rPr>
          <w:rFonts w:hint="eastAsia"/>
        </w:rPr>
        <w:t xml:space="preserve">    </w:t>
      </w:r>
      <w:r w:rsidRPr="008F2290">
        <w:rPr>
          <w:rFonts w:hint="eastAsia"/>
          <w:color w:val="FF0000"/>
        </w:rPr>
        <w:t xml:space="preserve"> </w:t>
      </w:r>
      <w:r w:rsidRPr="008F2290">
        <w:rPr>
          <w:rFonts w:hint="eastAsia"/>
          <w:color w:val="FF0000"/>
        </w:rPr>
        <w:t>患者收到医生已上传诊疗方案</w:t>
      </w:r>
      <w:r w:rsidRPr="0059603C">
        <w:rPr>
          <w:rFonts w:hint="eastAsia"/>
          <w:color w:val="FF0000"/>
          <w:highlight w:val="yellow"/>
        </w:rPr>
        <w:t>短信</w:t>
      </w:r>
      <w:r w:rsidRPr="008F2290">
        <w:rPr>
          <w:rFonts w:hint="eastAsia"/>
          <w:color w:val="FF0000"/>
        </w:rPr>
        <w:t>，登录系统，会诊记录的诊疗方案项显示“查看原版”</w:t>
      </w:r>
      <w:r>
        <w:rPr>
          <w:rFonts w:hint="eastAsia"/>
        </w:rPr>
        <w:t>，点击“查看原版”进入查看原版诊疗方案页，查看英文版诊疗方案；</w:t>
      </w:r>
    </w:p>
    <w:p w14:paraId="6FED9359" w14:textId="77777777" w:rsidR="00D41043" w:rsidRPr="009B6A9D" w:rsidRDefault="00D41043" w:rsidP="00D41043">
      <w:pPr>
        <w:jc w:val="left"/>
      </w:pPr>
      <w:r>
        <w:rPr>
          <w:rFonts w:hint="eastAsia"/>
        </w:rPr>
        <w:t xml:space="preserve">     </w:t>
      </w:r>
      <w:r>
        <w:t>普管端、超管端</w:t>
      </w:r>
      <w:r>
        <w:rPr>
          <w:rFonts w:hint="eastAsia"/>
        </w:rPr>
        <w:t>的诊疗方案项显示“查看原版”，点击“查看原版”进入查看原版诊疗方案页，查看英文版诊疗方案。</w:t>
      </w:r>
    </w:p>
    <w:p w14:paraId="083AADE1" w14:textId="77777777" w:rsidR="00D41043" w:rsidRDefault="00D41043" w:rsidP="00D41043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）需要翻译情况：</w:t>
      </w:r>
    </w:p>
    <w:p w14:paraId="4E2D3D9F" w14:textId="77777777" w:rsidR="00D41043" w:rsidRDefault="00D41043" w:rsidP="00D41043">
      <w:pPr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翻译收到医生已上传诊疗方案</w:t>
      </w:r>
      <w:r w:rsidRPr="0059603C">
        <w:rPr>
          <w:rFonts w:hint="eastAsia"/>
          <w:highlight w:val="yellow"/>
        </w:rPr>
        <w:t>短信</w:t>
      </w:r>
      <w:r>
        <w:rPr>
          <w:rFonts w:hint="eastAsia"/>
        </w:rPr>
        <w:t>，登录系统，会诊记录的诊疗方案项显示“查看原版”和</w:t>
      </w:r>
      <w:r>
        <w:t>“</w:t>
      </w:r>
      <w:r>
        <w:t>上传翻译版</w:t>
      </w:r>
      <w:r>
        <w:t>”</w:t>
      </w:r>
      <w:r>
        <w:rPr>
          <w:rFonts w:hint="eastAsia"/>
        </w:rPr>
        <w:t>，</w:t>
      </w:r>
      <w:r>
        <w:t>患者端</w:t>
      </w:r>
      <w:r>
        <w:rPr>
          <w:rFonts w:hint="eastAsia"/>
        </w:rPr>
        <w:t>、</w:t>
      </w:r>
      <w:r>
        <w:t>普管端、超管端</w:t>
      </w:r>
      <w:r>
        <w:rPr>
          <w:rFonts w:hint="eastAsia"/>
        </w:rPr>
        <w:t>的会诊记录的诊疗方案项仍显示空</w:t>
      </w:r>
      <w:r w:rsidR="00122C62">
        <w:rPr>
          <w:rFonts w:hint="eastAsia"/>
        </w:rPr>
        <w:t>。</w:t>
      </w:r>
    </w:p>
    <w:p w14:paraId="38A1CF09" w14:textId="77777777" w:rsidR="00D41043" w:rsidRDefault="00D41043" w:rsidP="00D41043">
      <w:pPr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翻译点击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，</w:t>
      </w:r>
      <w:r>
        <w:t>新标签页打开</w:t>
      </w:r>
      <w:r>
        <w:rPr>
          <w:rFonts w:hint="eastAsia"/>
        </w:rPr>
        <w:t>查看原版诊疗</w:t>
      </w:r>
      <w:r>
        <w:t>方案页</w:t>
      </w:r>
      <w:r>
        <w:rPr>
          <w:rFonts w:hint="eastAsia"/>
        </w:rPr>
        <w:t>，查看英文版诊疗方案；翻译对照原版诊疗方案，将其逐一翻译，生成翻译版诊疗方案文档；点击</w:t>
      </w:r>
      <w:r>
        <w:t>“</w:t>
      </w:r>
      <w:r>
        <w:t>上传翻译版</w:t>
      </w:r>
      <w:r>
        <w:t>”</w:t>
      </w:r>
      <w:r>
        <w:rPr>
          <w:rFonts w:hint="eastAsia"/>
        </w:rPr>
        <w:t>，</w:t>
      </w:r>
      <w:r w:rsidR="00122C62">
        <w:rPr>
          <w:rFonts w:hint="eastAsia"/>
        </w:rPr>
        <w:t>打开</w:t>
      </w:r>
      <w:r w:rsidR="00122C62">
        <w:t>上传窗口，选择</w:t>
      </w:r>
      <w:r w:rsidR="00122C62">
        <w:rPr>
          <w:rFonts w:hint="eastAsia"/>
        </w:rPr>
        <w:t>翻译好的</w:t>
      </w:r>
      <w:r w:rsidR="00122C62">
        <w:t>文件，点击</w:t>
      </w:r>
      <w:r w:rsidR="00122C62">
        <w:rPr>
          <w:rFonts w:hint="eastAsia"/>
        </w:rPr>
        <w:t>“确定”，</w:t>
      </w:r>
      <w:r w:rsidR="00122C62">
        <w:t>弹出提示</w:t>
      </w:r>
      <w:r w:rsidR="00122C62">
        <w:rPr>
          <w:rFonts w:hint="eastAsia"/>
        </w:rPr>
        <w:t>“确定</w:t>
      </w:r>
      <w:r w:rsidR="00122C62">
        <w:t>上传该文件？</w:t>
      </w:r>
      <w:r w:rsidR="00122C62">
        <w:rPr>
          <w:rFonts w:hint="eastAsia"/>
        </w:rPr>
        <w:t>上传</w:t>
      </w:r>
      <w:r w:rsidR="00122C62">
        <w:t>后无法</w:t>
      </w:r>
      <w:r w:rsidR="00122C62">
        <w:rPr>
          <w:rFonts w:hint="eastAsia"/>
        </w:rPr>
        <w:t>再更改</w:t>
      </w:r>
      <w:r w:rsidR="00122C62">
        <w:t>。</w:t>
      </w:r>
      <w:r w:rsidR="00122C62">
        <w:rPr>
          <w:rFonts w:hint="eastAsia"/>
        </w:rPr>
        <w:t xml:space="preserve"> </w:t>
      </w:r>
      <w:r w:rsidR="00122C62">
        <w:rPr>
          <w:rFonts w:hint="eastAsia"/>
        </w:rPr>
        <w:t>确定</w:t>
      </w:r>
      <w:r w:rsidR="00122C62">
        <w:rPr>
          <w:rFonts w:hint="eastAsia"/>
        </w:rPr>
        <w:t xml:space="preserve"> </w:t>
      </w:r>
      <w:r w:rsidR="00122C62">
        <w:rPr>
          <w:rFonts w:hint="eastAsia"/>
        </w:rPr>
        <w:t>取消”。点击</w:t>
      </w:r>
      <w:r w:rsidR="00122C62">
        <w:t>“</w:t>
      </w:r>
      <w:r w:rsidR="00122C62">
        <w:rPr>
          <w:rFonts w:hint="eastAsia"/>
        </w:rPr>
        <w:t>取消</w:t>
      </w:r>
      <w:r w:rsidR="00122C62">
        <w:t>”</w:t>
      </w:r>
      <w:r w:rsidR="00122C62">
        <w:rPr>
          <w:rFonts w:hint="eastAsia"/>
        </w:rPr>
        <w:t>，</w:t>
      </w:r>
      <w:r w:rsidR="00122C62">
        <w:t>提示窗口关闭，</w:t>
      </w:r>
      <w:r w:rsidR="00122C62">
        <w:rPr>
          <w:rFonts w:hint="eastAsia"/>
        </w:rPr>
        <w:t>诊疗方案项仍显示“查看原版”和</w:t>
      </w:r>
      <w:r w:rsidR="00122C62">
        <w:t>“</w:t>
      </w:r>
      <w:r w:rsidR="00122C62">
        <w:t>上传翻译版</w:t>
      </w:r>
      <w:r w:rsidR="00122C62">
        <w:t>”</w:t>
      </w:r>
      <w:r w:rsidR="00122C62">
        <w:rPr>
          <w:rFonts w:hint="eastAsia"/>
        </w:rPr>
        <w:t>；</w:t>
      </w:r>
      <w:r w:rsidR="00122C62">
        <w:t>点击</w:t>
      </w:r>
      <w:r w:rsidR="00122C62">
        <w:t>“</w:t>
      </w:r>
      <w:r w:rsidR="00122C62">
        <w:rPr>
          <w:rFonts w:hint="eastAsia"/>
        </w:rPr>
        <w:t>确定</w:t>
      </w:r>
      <w:r w:rsidR="00122C62">
        <w:t>”</w:t>
      </w:r>
      <w:r w:rsidR="00122C62">
        <w:rPr>
          <w:rFonts w:hint="eastAsia"/>
        </w:rPr>
        <w:t>，</w:t>
      </w:r>
      <w:r w:rsidR="00122C62" w:rsidRPr="00122C62">
        <w:t xml:space="preserve"> </w:t>
      </w:r>
      <w:r w:rsidR="00122C62">
        <w:t>提示窗口关闭，</w:t>
      </w:r>
      <w:r>
        <w:rPr>
          <w:rFonts w:hint="eastAsia"/>
        </w:rPr>
        <w:t>成功上传翻译版诊疗方案，诊疗方案项显示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；</w:t>
      </w:r>
      <w:r>
        <w:t>点击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>
        <w:t>新标签页显示</w:t>
      </w:r>
      <w:r>
        <w:rPr>
          <w:rFonts w:hint="eastAsia"/>
        </w:rPr>
        <w:t>查看</w:t>
      </w:r>
      <w:r>
        <w:t>翻译版</w:t>
      </w:r>
      <w:r>
        <w:rPr>
          <w:rFonts w:hint="eastAsia"/>
        </w:rPr>
        <w:t>诊疗方案</w:t>
      </w:r>
      <w:r>
        <w:t>页</w:t>
      </w:r>
      <w:r w:rsidR="00122C62">
        <w:rPr>
          <w:rFonts w:hint="eastAsia"/>
        </w:rPr>
        <w:t>。</w:t>
      </w:r>
    </w:p>
    <w:p w14:paraId="329050AE" w14:textId="77777777" w:rsidR="00D41043" w:rsidRDefault="00D41043" w:rsidP="00D41043">
      <w:pPr>
        <w:ind w:firstLineChars="200" w:firstLine="420"/>
        <w:jc w:val="left"/>
      </w:pPr>
      <w:r>
        <w:rPr>
          <w:rFonts w:hint="eastAsia"/>
        </w:rPr>
        <w:t>翻译成功上传翻译版诊疗方案后，</w:t>
      </w:r>
      <w:r>
        <w:t>患者端</w:t>
      </w:r>
      <w:r>
        <w:rPr>
          <w:rFonts w:hint="eastAsia"/>
        </w:rPr>
        <w:t>、翻译端、</w:t>
      </w:r>
      <w:r>
        <w:t>普管端、超管端</w:t>
      </w:r>
      <w:r>
        <w:rPr>
          <w:rFonts w:hint="eastAsia"/>
        </w:rPr>
        <w:t>的会诊记录的诊疗方案项均显示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 w:rsidRPr="0059603C">
        <w:rPr>
          <w:rFonts w:hint="eastAsia"/>
          <w:color w:val="FF0000"/>
          <w:highlight w:val="yellow"/>
        </w:rPr>
        <w:t>短信</w:t>
      </w:r>
      <w:r w:rsidRPr="008F2290">
        <w:rPr>
          <w:rFonts w:hint="eastAsia"/>
          <w:color w:val="FF0000"/>
        </w:rPr>
        <w:t>提醒患者医生已上传诊疗方案，患者登录系统，会诊记录的诊疗方案项显示“查看原版”和</w:t>
      </w:r>
      <w:r w:rsidRPr="008F2290">
        <w:rPr>
          <w:color w:val="FF0000"/>
        </w:rPr>
        <w:t>“</w:t>
      </w:r>
      <w:r w:rsidRPr="008F2290">
        <w:rPr>
          <w:rFonts w:hint="eastAsia"/>
          <w:color w:val="FF0000"/>
        </w:rPr>
        <w:t>查看</w:t>
      </w:r>
      <w:r w:rsidRPr="008F2290">
        <w:rPr>
          <w:color w:val="FF0000"/>
        </w:rPr>
        <w:t>翻译版</w:t>
      </w:r>
      <w:r w:rsidRPr="008F2290">
        <w:rPr>
          <w:color w:val="FF0000"/>
        </w:rPr>
        <w:t>”</w:t>
      </w:r>
      <w:r w:rsidRPr="008F2290">
        <w:rPr>
          <w:rFonts w:hint="eastAsia"/>
        </w:rPr>
        <w:t>，</w:t>
      </w:r>
      <w:r>
        <w:rPr>
          <w:rFonts w:hint="eastAsia"/>
        </w:rPr>
        <w:t>点击“查看翻译版”进入查看翻译版诊疗方案页，查看英文版诊疗方案。</w:t>
      </w:r>
    </w:p>
    <w:p w14:paraId="6573F6D4" w14:textId="77777777" w:rsidR="006D2B19" w:rsidRDefault="006D2B19" w:rsidP="00D41043">
      <w:pPr>
        <w:ind w:firstLineChars="200" w:firstLine="420"/>
        <w:jc w:val="left"/>
      </w:pPr>
    </w:p>
    <w:p w14:paraId="2CD11821" w14:textId="77777777" w:rsidR="00D41043" w:rsidRDefault="00D41043" w:rsidP="00D41043">
      <w:pPr>
        <w:pBdr>
          <w:bottom w:val="wave" w:sz="6" w:space="1" w:color="auto"/>
        </w:pBdr>
        <w:ind w:firstLineChars="200" w:firstLine="420"/>
        <w:jc w:val="left"/>
      </w:pPr>
      <w:r>
        <w:rPr>
          <w:rFonts w:hint="eastAsia"/>
        </w:rPr>
        <w:t>医生端</w:t>
      </w:r>
      <w:r w:rsidR="00305F44">
        <w:rPr>
          <w:rFonts w:hint="eastAsia"/>
        </w:rPr>
        <w:t>点击</w:t>
      </w:r>
      <w:r>
        <w:t>诊疗方案项</w:t>
      </w:r>
      <w:r w:rsidR="00305F44">
        <w:rPr>
          <w:rFonts w:hint="eastAsia"/>
        </w:rPr>
        <w:t>的</w:t>
      </w:r>
      <w:r w:rsidR="00305F44" w:rsidRPr="00174989">
        <w:rPr>
          <w:rFonts w:hint="eastAsia"/>
          <w:color w:val="FF0000"/>
        </w:rPr>
        <w:t>“上传”按钮</w:t>
      </w:r>
      <w:r w:rsidRPr="0029211A">
        <w:rPr>
          <w:rFonts w:hint="eastAsia"/>
        </w:rPr>
        <w:t>，</w:t>
      </w:r>
      <w:r w:rsidR="0029211A" w:rsidRPr="0029211A">
        <w:rPr>
          <w:rFonts w:hint="eastAsia"/>
        </w:rPr>
        <w:t>可以</w:t>
      </w:r>
      <w:r w:rsidR="0029211A" w:rsidRPr="0029211A">
        <w:t>重新上传诊疗方案</w:t>
      </w:r>
      <w:r w:rsidR="0029211A">
        <w:rPr>
          <w:rFonts w:hint="eastAsia"/>
        </w:rPr>
        <w:t>。</w:t>
      </w:r>
      <w:r w:rsidRPr="00174989">
        <w:t>医生</w:t>
      </w:r>
      <w:r>
        <w:rPr>
          <w:rFonts w:hint="eastAsia"/>
        </w:rPr>
        <w:t>可以</w:t>
      </w:r>
      <w:r>
        <w:t>根据实际情况</w:t>
      </w:r>
      <w:r>
        <w:rPr>
          <w:rFonts w:hint="eastAsia"/>
        </w:rPr>
        <w:t>使用</w:t>
      </w:r>
      <w:r>
        <w:t>上传功能是否重新上传诊疗方案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重新</w:t>
      </w:r>
      <w:r>
        <w:t>上传诊疗方案，</w:t>
      </w:r>
      <w:r>
        <w:rPr>
          <w:rFonts w:hint="eastAsia"/>
        </w:rPr>
        <w:t>分</w:t>
      </w:r>
      <w:r>
        <w:t>不需要和需要翻译两种情况</w:t>
      </w:r>
      <w:r>
        <w:rPr>
          <w:rFonts w:hint="eastAsia"/>
        </w:rPr>
        <w:t>，</w:t>
      </w:r>
      <w:r>
        <w:t>将上面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）不需要翻译情况和（</w:t>
      </w:r>
      <w:r>
        <w:rPr>
          <w:rFonts w:hint="eastAsia"/>
        </w:rPr>
        <w:t>2</w:t>
      </w:r>
      <w:r>
        <w:rPr>
          <w:rFonts w:hint="eastAsia"/>
        </w:rPr>
        <w:t>）需要翻译情况的</w:t>
      </w:r>
      <w:r>
        <w:t>流程再走一遍，</w:t>
      </w:r>
      <w:r>
        <w:rPr>
          <w:rFonts w:hint="eastAsia"/>
        </w:rPr>
        <w:t>最终</w:t>
      </w:r>
      <w:r>
        <w:t>患者能够</w:t>
      </w:r>
      <w:r>
        <w:rPr>
          <w:rFonts w:hint="eastAsia"/>
        </w:rPr>
        <w:t>得到</w:t>
      </w:r>
      <w:r>
        <w:t>新的诊疗方案。</w:t>
      </w:r>
    </w:p>
    <w:p w14:paraId="2FB2671E" w14:textId="77777777" w:rsidR="00343597" w:rsidRDefault="00343597" w:rsidP="00343597">
      <w:pPr>
        <w:jc w:val="left"/>
      </w:pPr>
      <w:r w:rsidRPr="001403D3">
        <w:rPr>
          <w:noProof/>
        </w:rPr>
        <w:drawing>
          <wp:inline distT="0" distB="0" distL="0" distR="0" wp14:anchorId="604FAC1A" wp14:editId="6B8A397C">
            <wp:extent cx="5274310" cy="3297543"/>
            <wp:effectExtent l="0" t="0" r="0" b="0"/>
            <wp:docPr id="25" name="图片 25" descr="C:\Users\Administrator\Desktop\医疗新增图片-1226\翻译-我的翻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医疗新增图片-1226\翻译-我的翻译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A670" w14:textId="2FF930A2" w:rsidR="00343597" w:rsidRDefault="00343597" w:rsidP="00343597">
      <w:pPr>
        <w:jc w:val="center"/>
        <w:rPr>
          <w:rFonts w:hint="eastAsia"/>
          <w:sz w:val="18"/>
          <w:szCs w:val="18"/>
        </w:rPr>
      </w:pPr>
      <w:r w:rsidRPr="001403D3">
        <w:rPr>
          <w:rFonts w:hint="eastAsia"/>
          <w:sz w:val="18"/>
          <w:szCs w:val="18"/>
        </w:rPr>
        <w:t>翻译</w:t>
      </w:r>
      <w:r w:rsidRPr="001403D3">
        <w:rPr>
          <w:sz w:val="18"/>
          <w:szCs w:val="18"/>
        </w:rPr>
        <w:t>-</w:t>
      </w:r>
      <w:r>
        <w:rPr>
          <w:rFonts w:hint="eastAsia"/>
          <w:sz w:val="18"/>
          <w:szCs w:val="18"/>
        </w:rPr>
        <w:t>我的</w:t>
      </w:r>
      <w:r>
        <w:rPr>
          <w:sz w:val="18"/>
          <w:szCs w:val="18"/>
        </w:rPr>
        <w:t>翻译</w:t>
      </w:r>
    </w:p>
    <w:p w14:paraId="01400DE7" w14:textId="77777777" w:rsidR="00343597" w:rsidRDefault="00343597" w:rsidP="00343597">
      <w:pPr>
        <w:rPr>
          <w:sz w:val="18"/>
          <w:szCs w:val="18"/>
        </w:rPr>
      </w:pPr>
      <w:r w:rsidRPr="00645479">
        <w:rPr>
          <w:noProof/>
          <w:sz w:val="18"/>
          <w:szCs w:val="18"/>
        </w:rPr>
        <w:drawing>
          <wp:inline distT="0" distB="0" distL="0" distR="0" wp14:anchorId="30CC344C" wp14:editId="24FF10F7">
            <wp:extent cx="5274310" cy="3297543"/>
            <wp:effectExtent l="0" t="0" r="0" b="0"/>
            <wp:docPr id="34" name="图片 34" descr="C:\Users\Administrator\Desktop\医疗新增图片-1226\医生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医疗新增图片-1226\医生-会诊列表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0A06" w14:textId="44DB10D3" w:rsidR="00343597" w:rsidRDefault="00343597" w:rsidP="00343597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医生</w:t>
      </w:r>
      <w:r>
        <w:rPr>
          <w:sz w:val="18"/>
          <w:szCs w:val="18"/>
        </w:rPr>
        <w:t>-</w:t>
      </w:r>
      <w:r>
        <w:rPr>
          <w:rFonts w:hint="eastAsia"/>
          <w:sz w:val="18"/>
          <w:szCs w:val="18"/>
        </w:rPr>
        <w:t>会诊列表</w:t>
      </w:r>
    </w:p>
    <w:p w14:paraId="79273702" w14:textId="77777777" w:rsidR="00343597" w:rsidRDefault="00343597" w:rsidP="00343597">
      <w:pPr>
        <w:rPr>
          <w:sz w:val="18"/>
          <w:szCs w:val="18"/>
        </w:rPr>
      </w:pPr>
      <w:r w:rsidRPr="00FB19BE">
        <w:rPr>
          <w:noProof/>
          <w:sz w:val="18"/>
          <w:szCs w:val="18"/>
        </w:rPr>
        <w:lastRenderedPageBreak/>
        <w:drawing>
          <wp:inline distT="0" distB="0" distL="0" distR="0" wp14:anchorId="683AA6E6" wp14:editId="2D21B739">
            <wp:extent cx="5274310" cy="3760876"/>
            <wp:effectExtent l="0" t="0" r="0" b="0"/>
            <wp:docPr id="35" name="图片 35" descr="C:\Users\Administrator\Desktop\医疗新增图片-1226\患者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医疗新增图片-1226\患者-会诊列表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4138" w14:textId="621E651A" w:rsidR="00343597" w:rsidRDefault="00343597" w:rsidP="00343597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患者</w:t>
      </w:r>
      <w:r>
        <w:rPr>
          <w:sz w:val="18"/>
          <w:szCs w:val="18"/>
        </w:rPr>
        <w:t>-</w:t>
      </w:r>
      <w:r>
        <w:rPr>
          <w:rFonts w:hint="eastAsia"/>
          <w:sz w:val="18"/>
          <w:szCs w:val="18"/>
        </w:rPr>
        <w:t>会诊列表</w:t>
      </w:r>
    </w:p>
    <w:p w14:paraId="03B102C0" w14:textId="77777777" w:rsidR="00343597" w:rsidRDefault="00343597" w:rsidP="00343597">
      <w:pPr>
        <w:rPr>
          <w:sz w:val="18"/>
          <w:szCs w:val="18"/>
        </w:rPr>
      </w:pPr>
      <w:r w:rsidRPr="00FB19BE">
        <w:rPr>
          <w:noProof/>
          <w:sz w:val="18"/>
          <w:szCs w:val="18"/>
        </w:rPr>
        <w:drawing>
          <wp:inline distT="0" distB="0" distL="0" distR="0" wp14:anchorId="017ECE3E" wp14:editId="78BACD67">
            <wp:extent cx="5274310" cy="4659706"/>
            <wp:effectExtent l="0" t="0" r="0" b="0"/>
            <wp:docPr id="36" name="图片 36" descr="C:\Users\Administrator\Desktop\医疗新增图片-1226\普管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医疗新增图片-1226\普管-会诊列表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278A" w14:textId="46BBE329" w:rsidR="00343597" w:rsidRDefault="00343597" w:rsidP="00343597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普管</w:t>
      </w:r>
      <w:r>
        <w:rPr>
          <w:sz w:val="18"/>
          <w:szCs w:val="18"/>
        </w:rPr>
        <w:t>-</w:t>
      </w:r>
      <w:r>
        <w:rPr>
          <w:rFonts w:hint="eastAsia"/>
          <w:sz w:val="18"/>
          <w:szCs w:val="18"/>
        </w:rPr>
        <w:t>会诊列表</w:t>
      </w:r>
    </w:p>
    <w:p w14:paraId="31D09DEB" w14:textId="77777777" w:rsidR="00343597" w:rsidRDefault="00343597" w:rsidP="00343597">
      <w:pPr>
        <w:rPr>
          <w:sz w:val="18"/>
          <w:szCs w:val="18"/>
        </w:rPr>
      </w:pPr>
      <w:r w:rsidRPr="00823168">
        <w:rPr>
          <w:noProof/>
          <w:sz w:val="18"/>
          <w:szCs w:val="18"/>
        </w:rPr>
        <w:drawing>
          <wp:inline distT="0" distB="0" distL="0" distR="0" wp14:anchorId="3166E10E" wp14:editId="52D4A609">
            <wp:extent cx="5274310" cy="4515212"/>
            <wp:effectExtent l="0" t="0" r="0" b="0"/>
            <wp:docPr id="37" name="图片 37" descr="C:\Users\Administrator\Desktop\医疗新增图片-1226\超管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医疗新增图片-1226\超管-会诊列表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1079" w14:textId="28D05FC4" w:rsidR="00343597" w:rsidRPr="001403D3" w:rsidRDefault="00343597" w:rsidP="00343597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超管</w:t>
      </w:r>
      <w:r>
        <w:rPr>
          <w:sz w:val="18"/>
          <w:szCs w:val="18"/>
        </w:rPr>
        <w:t>-</w:t>
      </w:r>
      <w:r>
        <w:rPr>
          <w:rFonts w:hint="eastAsia"/>
          <w:sz w:val="18"/>
          <w:szCs w:val="18"/>
        </w:rPr>
        <w:t>会诊列表</w:t>
      </w:r>
    </w:p>
    <w:p w14:paraId="219A18B4" w14:textId="6DBBCBED" w:rsidR="00343597" w:rsidRDefault="00343597" w:rsidP="00343597">
      <w:pPr>
        <w:pBdr>
          <w:bottom w:val="wave" w:sz="6" w:space="1" w:color="auto"/>
        </w:pBdr>
        <w:jc w:val="left"/>
      </w:pPr>
      <w:r w:rsidRPr="00343597">
        <w:rPr>
          <w:noProof/>
        </w:rPr>
        <w:drawing>
          <wp:inline distT="0" distB="0" distL="0" distR="0" wp14:anchorId="390567A7" wp14:editId="3A468207">
            <wp:extent cx="5274310" cy="3714909"/>
            <wp:effectExtent l="0" t="0" r="0" b="0"/>
            <wp:docPr id="38" name="图片 38" descr="C:\Users\Administrator\Desktop\医疗新增图片-1226\患者-需要会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医疗新增图片-1226\患者-需要会诊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2195" w14:textId="2363D7DF" w:rsidR="00343597" w:rsidRDefault="00343597" w:rsidP="00343597">
      <w:pPr>
        <w:pBdr>
          <w:bottom w:val="wave" w:sz="6" w:space="1" w:color="auto"/>
        </w:pBdr>
        <w:jc w:val="center"/>
        <w:rPr>
          <w:sz w:val="18"/>
          <w:szCs w:val="18"/>
        </w:rPr>
      </w:pPr>
      <w:r w:rsidRPr="00343597">
        <w:rPr>
          <w:rFonts w:hint="eastAsia"/>
          <w:sz w:val="18"/>
          <w:szCs w:val="18"/>
        </w:rPr>
        <w:lastRenderedPageBreak/>
        <w:t>患者需要</w:t>
      </w:r>
      <w:r w:rsidRPr="00343597">
        <w:rPr>
          <w:sz w:val="18"/>
          <w:szCs w:val="18"/>
        </w:rPr>
        <w:t>视频</w:t>
      </w:r>
      <w:r w:rsidRPr="00343597">
        <w:rPr>
          <w:rFonts w:hint="eastAsia"/>
          <w:sz w:val="18"/>
          <w:szCs w:val="18"/>
        </w:rPr>
        <w:t>会诊</w:t>
      </w:r>
    </w:p>
    <w:p w14:paraId="78167D07" w14:textId="4D93433A" w:rsidR="00343597" w:rsidRDefault="00343597" w:rsidP="00343597">
      <w:pPr>
        <w:pBdr>
          <w:bottom w:val="wave" w:sz="6" w:space="1" w:color="auto"/>
        </w:pBdr>
        <w:rPr>
          <w:sz w:val="18"/>
          <w:szCs w:val="18"/>
        </w:rPr>
      </w:pPr>
      <w:r w:rsidRPr="00343597">
        <w:rPr>
          <w:noProof/>
          <w:sz w:val="18"/>
          <w:szCs w:val="18"/>
        </w:rPr>
        <w:drawing>
          <wp:inline distT="0" distB="0" distL="0" distR="0" wp14:anchorId="0B1074B2" wp14:editId="2C7CB1CE">
            <wp:extent cx="5274310" cy="3714909"/>
            <wp:effectExtent l="0" t="0" r="0" b="0"/>
            <wp:docPr id="39" name="图片 39" descr="C:\Users\Administrator\Desktop\医疗新增图片-1226\患者-不需要会诊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医疗新增图片-1226\患者-不需要会诊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A3B0" w14:textId="70B3654F" w:rsidR="00343597" w:rsidRDefault="00343597" w:rsidP="00343597">
      <w:pPr>
        <w:pBdr>
          <w:bottom w:val="wave" w:sz="6" w:space="1" w:color="auto"/>
        </w:pBdr>
        <w:jc w:val="center"/>
        <w:rPr>
          <w:sz w:val="18"/>
          <w:szCs w:val="18"/>
        </w:rPr>
      </w:pPr>
      <w:r w:rsidRPr="00343597">
        <w:rPr>
          <w:rFonts w:hint="eastAsia"/>
          <w:sz w:val="18"/>
          <w:szCs w:val="18"/>
        </w:rPr>
        <w:t>患者</w:t>
      </w:r>
      <w:r>
        <w:rPr>
          <w:rFonts w:hint="eastAsia"/>
          <w:sz w:val="18"/>
          <w:szCs w:val="18"/>
        </w:rPr>
        <w:t>不</w:t>
      </w:r>
      <w:r w:rsidRPr="00343597">
        <w:rPr>
          <w:rFonts w:hint="eastAsia"/>
          <w:sz w:val="18"/>
          <w:szCs w:val="18"/>
        </w:rPr>
        <w:t>需要</w:t>
      </w:r>
      <w:r w:rsidRPr="00343597">
        <w:rPr>
          <w:sz w:val="18"/>
          <w:szCs w:val="18"/>
        </w:rPr>
        <w:t>视频</w:t>
      </w:r>
      <w:r w:rsidRPr="00343597">
        <w:rPr>
          <w:rFonts w:hint="eastAsia"/>
          <w:sz w:val="18"/>
          <w:szCs w:val="18"/>
        </w:rPr>
        <w:t>会诊</w:t>
      </w:r>
    </w:p>
    <w:p w14:paraId="6C789590" w14:textId="77777777" w:rsidR="00343597" w:rsidRPr="00343597" w:rsidRDefault="00343597" w:rsidP="00343597">
      <w:pPr>
        <w:pBdr>
          <w:bottom w:val="wave" w:sz="6" w:space="1" w:color="auto"/>
        </w:pBdr>
        <w:rPr>
          <w:rFonts w:hint="eastAsia"/>
          <w:sz w:val="18"/>
          <w:szCs w:val="18"/>
        </w:rPr>
      </w:pPr>
    </w:p>
    <w:p w14:paraId="6C978027" w14:textId="77777777" w:rsidR="004F4B47" w:rsidRPr="00EC4DA8" w:rsidRDefault="004F4B47" w:rsidP="004F4B47">
      <w:pPr>
        <w:jc w:val="left"/>
        <w:rPr>
          <w:b/>
        </w:rPr>
      </w:pPr>
      <w:r w:rsidRPr="00EC4DA8">
        <w:rPr>
          <w:rFonts w:hint="eastAsia"/>
          <w:b/>
        </w:rPr>
        <w:t>用户注册</w:t>
      </w:r>
      <w:r w:rsidRPr="00EC4DA8">
        <w:rPr>
          <w:b/>
        </w:rPr>
        <w:t>页面</w:t>
      </w:r>
      <w:r w:rsidRPr="00EC4DA8">
        <w:rPr>
          <w:rFonts w:hint="eastAsia"/>
          <w:b/>
        </w:rPr>
        <w:t>需求</w:t>
      </w:r>
      <w:r w:rsidRPr="00EC4DA8">
        <w:rPr>
          <w:b/>
        </w:rPr>
        <w:t>更改：</w:t>
      </w:r>
    </w:p>
    <w:p w14:paraId="0B1C5407" w14:textId="77777777" w:rsidR="00FF739F" w:rsidRDefault="00FF739F" w:rsidP="004F4B47">
      <w:pPr>
        <w:jc w:val="left"/>
      </w:pPr>
      <w:r>
        <w:rPr>
          <w:rFonts w:hint="eastAsia"/>
        </w:rPr>
        <w:t>注册</w:t>
      </w:r>
      <w:r>
        <w:t>即代表同意</w:t>
      </w:r>
      <w:r w:rsidR="006B3C4A">
        <w:rPr>
          <w:rFonts w:hint="eastAsia"/>
        </w:rPr>
        <w:t>《注册</w:t>
      </w:r>
      <w:r w:rsidR="006B3C4A">
        <w:t>协议</w:t>
      </w:r>
      <w:r w:rsidR="006B3C4A">
        <w:rPr>
          <w:rFonts w:hint="eastAsia"/>
        </w:rPr>
        <w:t>》，</w:t>
      </w:r>
      <w:r w:rsidR="00CF0142">
        <w:rPr>
          <w:rFonts w:hint="eastAsia"/>
        </w:rPr>
        <w:t>其中</w:t>
      </w:r>
      <w:r w:rsidR="006B3C4A">
        <w:t>点击《</w:t>
      </w:r>
      <w:r w:rsidR="006B3C4A">
        <w:rPr>
          <w:rFonts w:hint="eastAsia"/>
        </w:rPr>
        <w:t>注册</w:t>
      </w:r>
      <w:r w:rsidR="006B3C4A">
        <w:t>协议》</w:t>
      </w:r>
      <w:r w:rsidR="006B3C4A">
        <w:rPr>
          <w:rFonts w:hint="eastAsia"/>
        </w:rPr>
        <w:t>可</w:t>
      </w:r>
      <w:r w:rsidR="006B3C4A">
        <w:t>打开协议预览窗口，</w:t>
      </w:r>
      <w:r w:rsidR="00CF0142">
        <w:rPr>
          <w:rFonts w:hint="eastAsia"/>
        </w:rPr>
        <w:t>可关闭</w:t>
      </w:r>
      <w:r w:rsidR="00CF0142">
        <w:t>；</w:t>
      </w:r>
      <w:r w:rsidR="006B3C4A">
        <w:t>《</w:t>
      </w:r>
      <w:r w:rsidR="006B3C4A">
        <w:rPr>
          <w:rFonts w:hint="eastAsia"/>
        </w:rPr>
        <w:t>注册</w:t>
      </w:r>
      <w:r w:rsidR="006B3C4A">
        <w:t>协议》</w:t>
      </w:r>
      <w:r w:rsidR="006B3C4A">
        <w:rPr>
          <w:rFonts w:hint="eastAsia"/>
        </w:rPr>
        <w:t>颜色</w:t>
      </w:r>
      <w:r w:rsidR="006B3C4A">
        <w:t>应该为绿色</w:t>
      </w:r>
      <w:r w:rsidR="006B3C4A">
        <w:rPr>
          <w:rFonts w:hint="eastAsia"/>
        </w:rPr>
        <w:t>。</w:t>
      </w:r>
    </w:p>
    <w:p w14:paraId="58D04DC2" w14:textId="77777777" w:rsidR="00FF739F" w:rsidRDefault="00F6192D" w:rsidP="004F4B47">
      <w:pPr>
        <w:jc w:val="left"/>
      </w:pPr>
      <w:r>
        <w:rPr>
          <w:rFonts w:hint="eastAsia"/>
        </w:rPr>
        <w:t>患者</w:t>
      </w:r>
      <w:r>
        <w:t>：</w:t>
      </w:r>
    </w:p>
    <w:p w14:paraId="4A43F4AD" w14:textId="77777777" w:rsidR="00F6192D" w:rsidRDefault="00DF1F16" w:rsidP="004F4B47">
      <w:pPr>
        <w:jc w:val="left"/>
      </w:pPr>
      <w:r w:rsidRPr="00DF1F16">
        <w:rPr>
          <w:noProof/>
        </w:rPr>
        <w:drawing>
          <wp:inline distT="0" distB="0" distL="0" distR="0" wp14:anchorId="136307C4" wp14:editId="592DACF7">
            <wp:extent cx="5274310" cy="3538183"/>
            <wp:effectExtent l="0" t="0" r="0" b="0"/>
            <wp:docPr id="12" name="图片 12" descr="E:\工作文档\rj_项目文档\3QC全球远程医疗会诊系统\远程医疗文档-新版\新demo\1.患者-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工作文档\rj_项目文档\3QC全球远程医疗会诊系统\远程医疗文档-新版\新demo\1.患者-注册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6B96" w14:textId="77777777" w:rsidR="00F6192D" w:rsidRDefault="00F6192D" w:rsidP="004F4B47">
      <w:pPr>
        <w:jc w:val="left"/>
      </w:pPr>
      <w:r>
        <w:rPr>
          <w:rFonts w:hint="eastAsia"/>
        </w:rPr>
        <w:lastRenderedPageBreak/>
        <w:t>医生</w:t>
      </w:r>
      <w:r>
        <w:t>：</w:t>
      </w:r>
    </w:p>
    <w:p w14:paraId="4042320F" w14:textId="361D14B1" w:rsidR="00F6192D" w:rsidRDefault="00822E64" w:rsidP="004F4B47">
      <w:pPr>
        <w:jc w:val="left"/>
      </w:pPr>
      <w:r w:rsidRPr="00822E64">
        <w:rPr>
          <w:noProof/>
        </w:rPr>
        <w:drawing>
          <wp:inline distT="0" distB="0" distL="0" distR="0" wp14:anchorId="225B4310" wp14:editId="006D7C7D">
            <wp:extent cx="5274310" cy="4574915"/>
            <wp:effectExtent l="0" t="0" r="0" b="0"/>
            <wp:docPr id="11" name="图片 11" descr="C:\Users\Administrator\Desktop\医疗新增图片-1226\医生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医疗新增图片-1226\医生注册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37C0" w14:textId="77777777" w:rsidR="00F6192D" w:rsidRDefault="00F6192D" w:rsidP="004F4B47">
      <w:pPr>
        <w:jc w:val="left"/>
      </w:pPr>
      <w:r>
        <w:rPr>
          <w:rFonts w:hint="eastAsia"/>
        </w:rPr>
        <w:t>翻译</w:t>
      </w:r>
      <w:r>
        <w:t>：</w:t>
      </w:r>
    </w:p>
    <w:p w14:paraId="4C729378" w14:textId="77777777" w:rsidR="00F6192D" w:rsidRDefault="00DF1F16" w:rsidP="004F4B47">
      <w:pPr>
        <w:pBdr>
          <w:bottom w:val="wave" w:sz="6" w:space="1" w:color="auto"/>
        </w:pBdr>
        <w:jc w:val="left"/>
      </w:pPr>
      <w:r w:rsidRPr="00DF1F16">
        <w:rPr>
          <w:noProof/>
        </w:rPr>
        <w:drawing>
          <wp:inline distT="0" distB="0" distL="0" distR="0" wp14:anchorId="767B295C" wp14:editId="6DEEAB06">
            <wp:extent cx="5274310" cy="3538183"/>
            <wp:effectExtent l="0" t="0" r="0" b="0"/>
            <wp:docPr id="14" name="图片 14" descr="E:\工作文档\rj_项目文档\3QC全球远程医疗会诊系统\远程医疗文档-新版\新demo\3.翻译-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工作文档\rj_项目文档\3QC全球远程医疗会诊系统\远程医疗文档-新版\新demo\3.翻译-注册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DC106" w14:textId="0F41CAA3" w:rsidR="00463FB9" w:rsidRDefault="00463FB9" w:rsidP="004F4B47">
      <w:pPr>
        <w:jc w:val="left"/>
        <w:rPr>
          <w:b/>
        </w:rPr>
      </w:pPr>
      <w:r w:rsidRPr="00463FB9">
        <w:rPr>
          <w:rFonts w:hint="eastAsia"/>
          <w:b/>
        </w:rPr>
        <w:lastRenderedPageBreak/>
        <w:t>汇率</w:t>
      </w:r>
      <w:r w:rsidRPr="00463FB9">
        <w:rPr>
          <w:b/>
        </w:rPr>
        <w:t>查询</w:t>
      </w:r>
      <w:r w:rsidRPr="00463FB9">
        <w:rPr>
          <w:rFonts w:hint="eastAsia"/>
          <w:b/>
        </w:rPr>
        <w:t>：</w:t>
      </w:r>
    </w:p>
    <w:p w14:paraId="6A078B15" w14:textId="3D42E119" w:rsidR="00463FB9" w:rsidRDefault="00246B9D" w:rsidP="004F4B47">
      <w:pPr>
        <w:jc w:val="left"/>
        <w:rPr>
          <w:rFonts w:hint="eastAsia"/>
          <w:color w:val="FF0000"/>
        </w:rPr>
      </w:pPr>
      <w:r>
        <w:rPr>
          <w:rFonts w:hint="eastAsia"/>
        </w:rPr>
        <w:t>普通</w:t>
      </w:r>
      <w:r>
        <w:t>管理员和超级管理员都能查到每月</w:t>
      </w:r>
      <w:r>
        <w:rPr>
          <w:rFonts w:hint="eastAsia"/>
        </w:rPr>
        <w:t>汇率</w:t>
      </w:r>
      <w:r w:rsidR="00C05B33">
        <w:rPr>
          <w:rFonts w:hint="eastAsia"/>
        </w:rPr>
        <w:t>（美元</w:t>
      </w:r>
      <w:r w:rsidR="00C05B33">
        <w:t>与人民币的</w:t>
      </w:r>
      <w:r w:rsidR="00C05B33">
        <w:rPr>
          <w:rFonts w:hint="eastAsia"/>
        </w:rPr>
        <w:t>汇率）</w:t>
      </w:r>
      <w:r>
        <w:t>，</w:t>
      </w:r>
      <w:r>
        <w:rPr>
          <w:rFonts w:hint="eastAsia"/>
        </w:rPr>
        <w:t>当月汇率以上月平均汇率为准，</w:t>
      </w:r>
      <w:r>
        <w:t>新增</w:t>
      </w:r>
      <w:r>
        <w:rPr>
          <w:rFonts w:hint="eastAsia"/>
        </w:rPr>
        <w:t>“查</w:t>
      </w:r>
      <w:r w:rsidR="00B41178">
        <w:rPr>
          <w:rFonts w:hint="eastAsia"/>
        </w:rPr>
        <w:t>询</w:t>
      </w:r>
      <w:r>
        <w:t>汇率</w:t>
      </w:r>
      <w:r>
        <w:rPr>
          <w:rFonts w:hint="eastAsia"/>
        </w:rPr>
        <w:t>”入口，入口</w:t>
      </w:r>
      <w:r>
        <w:t>添加在</w:t>
      </w:r>
      <w:r>
        <w:rPr>
          <w:rFonts w:hint="eastAsia"/>
        </w:rPr>
        <w:t>普通</w:t>
      </w:r>
      <w:r>
        <w:rPr>
          <w:rFonts w:hint="eastAsia"/>
        </w:rPr>
        <w:t>/</w:t>
      </w:r>
      <w:r>
        <w:t>超级管理员</w:t>
      </w:r>
      <w:r>
        <w:rPr>
          <w:rFonts w:hint="eastAsia"/>
        </w:rPr>
        <w:t>&gt;</w:t>
      </w:r>
      <w:r>
        <w:rPr>
          <w:rFonts w:hint="eastAsia"/>
        </w:rPr>
        <w:t>统计</w:t>
      </w:r>
      <w:r>
        <w:t>分析</w:t>
      </w:r>
      <w:r>
        <w:rPr>
          <w:rFonts w:hint="eastAsia"/>
        </w:rPr>
        <w:t>&gt;</w:t>
      </w:r>
      <w:r>
        <w:rPr>
          <w:rFonts w:hint="eastAsia"/>
        </w:rPr>
        <w:t>次数</w:t>
      </w:r>
      <w:r>
        <w:t>与</w:t>
      </w:r>
      <w:r>
        <w:rPr>
          <w:rFonts w:hint="eastAsia"/>
        </w:rPr>
        <w:t>时长</w:t>
      </w:r>
      <w:r>
        <w:t>页中。</w:t>
      </w:r>
      <w:r w:rsidR="007F0196">
        <w:rPr>
          <w:rFonts w:hint="eastAsia"/>
        </w:rPr>
        <w:t>点击“查</w:t>
      </w:r>
      <w:r w:rsidR="00B41178">
        <w:rPr>
          <w:rFonts w:hint="eastAsia"/>
        </w:rPr>
        <w:t>询</w:t>
      </w:r>
      <w:r w:rsidR="007F0196">
        <w:t>汇率</w:t>
      </w:r>
      <w:r w:rsidR="007F0196">
        <w:rPr>
          <w:rFonts w:hint="eastAsia"/>
        </w:rPr>
        <w:t>”按钮</w:t>
      </w:r>
      <w:r w:rsidR="007F0196">
        <w:t>，</w:t>
      </w:r>
      <w:r w:rsidR="007F0196">
        <w:rPr>
          <w:rFonts w:hint="eastAsia"/>
        </w:rPr>
        <w:t>弹出</w:t>
      </w:r>
      <w:r w:rsidR="007F0196">
        <w:t>查</w:t>
      </w:r>
      <w:r w:rsidR="007F0196">
        <w:rPr>
          <w:rFonts w:hint="eastAsia"/>
        </w:rPr>
        <w:t>询</w:t>
      </w:r>
      <w:r w:rsidR="007F0196">
        <w:t>汇率窗口，</w:t>
      </w:r>
      <w:r w:rsidR="000551D0">
        <w:rPr>
          <w:rFonts w:hint="eastAsia"/>
        </w:rPr>
        <w:t>分别选择</w:t>
      </w:r>
      <w:r w:rsidR="002A1279">
        <w:t>年</w:t>
      </w:r>
      <w:r w:rsidR="002A1279">
        <w:rPr>
          <w:rFonts w:hint="eastAsia"/>
        </w:rPr>
        <w:t>和</w:t>
      </w:r>
      <w:r w:rsidR="002A1279">
        <w:t>月</w:t>
      </w:r>
      <w:r w:rsidR="000551D0">
        <w:rPr>
          <w:rFonts w:hint="eastAsia"/>
        </w:rPr>
        <w:t>，</w:t>
      </w:r>
      <w:r w:rsidR="000551D0">
        <w:t>点击</w:t>
      </w:r>
      <w:r w:rsidR="000551D0">
        <w:rPr>
          <w:rFonts w:hint="eastAsia"/>
        </w:rPr>
        <w:t>“</w:t>
      </w:r>
      <w:r w:rsidR="000551D0">
        <w:t>查询</w:t>
      </w:r>
      <w:r w:rsidR="000551D0">
        <w:rPr>
          <w:rFonts w:hint="eastAsia"/>
        </w:rPr>
        <w:t>”按钮，显示该年</w:t>
      </w:r>
      <w:r w:rsidR="002A1279">
        <w:t>月的平均汇率</w:t>
      </w:r>
      <w:r w:rsidR="005B311A">
        <w:rPr>
          <w:rFonts w:hint="eastAsia"/>
        </w:rPr>
        <w:t>。</w:t>
      </w:r>
      <w:r w:rsidR="00891FFB">
        <w:rPr>
          <w:rFonts w:hint="eastAsia"/>
        </w:rPr>
        <w:t>其中</w:t>
      </w:r>
      <w:r w:rsidR="00891FFB">
        <w:t>默认显示上一个月的平均汇率。</w:t>
      </w:r>
    </w:p>
    <w:p w14:paraId="76470470" w14:textId="12D5E1F1" w:rsidR="001E3E71" w:rsidRDefault="00C630F4" w:rsidP="004F4B47">
      <w:pPr>
        <w:pBdr>
          <w:bottom w:val="wave" w:sz="6" w:space="1" w:color="auto"/>
        </w:pBdr>
        <w:jc w:val="left"/>
      </w:pPr>
      <w:r w:rsidRPr="00C630F4">
        <w:rPr>
          <w:noProof/>
        </w:rPr>
        <w:drawing>
          <wp:inline distT="0" distB="0" distL="0" distR="0" wp14:anchorId="03CB206C" wp14:editId="632E6B19">
            <wp:extent cx="5274310" cy="4673442"/>
            <wp:effectExtent l="0" t="0" r="0" b="0"/>
            <wp:docPr id="40" name="图片 40" descr="C:\Users\Administrator\Desktop\医疗新增图片-1226\普管-次数与时长-查询汇率按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医疗新增图片-1226\普管-次数与时长-查询汇率按钮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3392" w14:textId="2829236F" w:rsidR="00C630F4" w:rsidRDefault="00C630F4" w:rsidP="00C630F4">
      <w:pPr>
        <w:pBdr>
          <w:bottom w:val="wave" w:sz="6" w:space="1" w:color="auto"/>
        </w:pBdr>
        <w:jc w:val="center"/>
        <w:rPr>
          <w:sz w:val="18"/>
          <w:szCs w:val="18"/>
        </w:rPr>
      </w:pPr>
      <w:r w:rsidRPr="00C630F4">
        <w:rPr>
          <w:rFonts w:hint="eastAsia"/>
          <w:sz w:val="18"/>
          <w:szCs w:val="18"/>
        </w:rPr>
        <w:t>普管</w:t>
      </w:r>
      <w:r w:rsidRPr="00C630F4">
        <w:rPr>
          <w:sz w:val="18"/>
          <w:szCs w:val="18"/>
        </w:rPr>
        <w:t>-</w:t>
      </w:r>
      <w:r w:rsidRPr="00C630F4">
        <w:rPr>
          <w:sz w:val="18"/>
          <w:szCs w:val="18"/>
        </w:rPr>
        <w:t>查询汇率</w:t>
      </w:r>
    </w:p>
    <w:p w14:paraId="270D7B9D" w14:textId="11DB754E" w:rsidR="00C630F4" w:rsidRDefault="00C630F4" w:rsidP="00C630F4">
      <w:pPr>
        <w:pBdr>
          <w:bottom w:val="wave" w:sz="6" w:space="1" w:color="auto"/>
        </w:pBdr>
        <w:rPr>
          <w:sz w:val="18"/>
          <w:szCs w:val="18"/>
        </w:rPr>
      </w:pPr>
      <w:r w:rsidRPr="00C630F4">
        <w:rPr>
          <w:noProof/>
          <w:sz w:val="18"/>
          <w:szCs w:val="18"/>
        </w:rPr>
        <w:lastRenderedPageBreak/>
        <w:drawing>
          <wp:inline distT="0" distB="0" distL="0" distR="0" wp14:anchorId="011406DE" wp14:editId="0A957F7E">
            <wp:extent cx="5274310" cy="4673442"/>
            <wp:effectExtent l="0" t="0" r="0" b="0"/>
            <wp:docPr id="41" name="图片 41" descr="C:\Users\Administrator\Desktop\医疗新增图片-1226\普管-查询汇率弹出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医疗新增图片-1226\普管-查询汇率弹出框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C656" w14:textId="4DB57DAB" w:rsidR="00C630F4" w:rsidRDefault="00C630F4" w:rsidP="00C630F4">
      <w:pPr>
        <w:pBdr>
          <w:bottom w:val="wave" w:sz="6" w:space="1" w:color="auto"/>
        </w:pBdr>
        <w:jc w:val="center"/>
        <w:rPr>
          <w:sz w:val="18"/>
          <w:szCs w:val="18"/>
        </w:rPr>
      </w:pPr>
      <w:r w:rsidRPr="00C630F4">
        <w:rPr>
          <w:rFonts w:hint="eastAsia"/>
          <w:sz w:val="18"/>
          <w:szCs w:val="18"/>
        </w:rPr>
        <w:t>普管</w:t>
      </w:r>
      <w:r w:rsidRPr="00C630F4">
        <w:rPr>
          <w:sz w:val="18"/>
          <w:szCs w:val="18"/>
        </w:rPr>
        <w:t>-</w:t>
      </w:r>
      <w:r w:rsidRPr="00C630F4">
        <w:rPr>
          <w:sz w:val="18"/>
          <w:szCs w:val="18"/>
        </w:rPr>
        <w:t>查询汇率</w:t>
      </w:r>
      <w:r>
        <w:rPr>
          <w:rFonts w:hint="eastAsia"/>
          <w:sz w:val="18"/>
          <w:szCs w:val="18"/>
        </w:rPr>
        <w:t>提示</w:t>
      </w:r>
      <w:r>
        <w:rPr>
          <w:sz w:val="18"/>
          <w:szCs w:val="18"/>
        </w:rPr>
        <w:t>框</w:t>
      </w:r>
    </w:p>
    <w:p w14:paraId="46A2ED9A" w14:textId="1F20A6C6" w:rsidR="00C630F4" w:rsidRDefault="00C630F4" w:rsidP="00C630F4">
      <w:pPr>
        <w:pBdr>
          <w:bottom w:val="wave" w:sz="6" w:space="1" w:color="auto"/>
        </w:pBdr>
        <w:rPr>
          <w:sz w:val="18"/>
          <w:szCs w:val="18"/>
        </w:rPr>
      </w:pPr>
      <w:r w:rsidRPr="00C630F4">
        <w:rPr>
          <w:noProof/>
          <w:sz w:val="18"/>
          <w:szCs w:val="18"/>
        </w:rPr>
        <w:lastRenderedPageBreak/>
        <w:drawing>
          <wp:inline distT="0" distB="0" distL="0" distR="0" wp14:anchorId="6B9AE9CD" wp14:editId="3001DAF0">
            <wp:extent cx="5274310" cy="4515212"/>
            <wp:effectExtent l="0" t="0" r="0" b="0"/>
            <wp:docPr id="42" name="图片 42" descr="C:\Users\Administrator\Desktop\医疗新增图片-1226\超管-次数与时长-查询汇率按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esktop\医疗新增图片-1226\超管-次数与时长-查询汇率按钮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90726" w14:textId="60D7F2B5" w:rsidR="00C630F4" w:rsidRDefault="00C630F4" w:rsidP="00C630F4">
      <w:pPr>
        <w:pBdr>
          <w:bottom w:val="wave" w:sz="6" w:space="1" w:color="auto"/>
        </w:pBd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超</w:t>
      </w:r>
      <w:r w:rsidRPr="00C630F4">
        <w:rPr>
          <w:rFonts w:hint="eastAsia"/>
          <w:sz w:val="18"/>
          <w:szCs w:val="18"/>
        </w:rPr>
        <w:t>管</w:t>
      </w:r>
      <w:r w:rsidRPr="00C630F4">
        <w:rPr>
          <w:sz w:val="18"/>
          <w:szCs w:val="18"/>
        </w:rPr>
        <w:t>-</w:t>
      </w:r>
      <w:r w:rsidRPr="00C630F4">
        <w:rPr>
          <w:sz w:val="18"/>
          <w:szCs w:val="18"/>
        </w:rPr>
        <w:t>查询汇率</w:t>
      </w:r>
    </w:p>
    <w:p w14:paraId="5786E564" w14:textId="190D18D3" w:rsidR="00C630F4" w:rsidRDefault="00C630F4" w:rsidP="00C630F4">
      <w:pPr>
        <w:pBdr>
          <w:bottom w:val="wave" w:sz="6" w:space="1" w:color="auto"/>
        </w:pBdr>
        <w:rPr>
          <w:sz w:val="18"/>
          <w:szCs w:val="18"/>
        </w:rPr>
      </w:pPr>
      <w:r w:rsidRPr="00C630F4">
        <w:rPr>
          <w:noProof/>
          <w:sz w:val="18"/>
          <w:szCs w:val="18"/>
        </w:rPr>
        <w:lastRenderedPageBreak/>
        <w:drawing>
          <wp:inline distT="0" distB="0" distL="0" distR="0" wp14:anchorId="791D5684" wp14:editId="1834A5DC">
            <wp:extent cx="5274310" cy="4515212"/>
            <wp:effectExtent l="0" t="0" r="0" b="0"/>
            <wp:docPr id="43" name="图片 43" descr="C:\Users\Administrator\Desktop\医疗新增图片-1226\超管-查询汇率弹出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医疗新增图片-1226\超管-查询汇率弹出框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D199D" w14:textId="277C6DC4" w:rsidR="00C630F4" w:rsidRDefault="00C630F4" w:rsidP="00C630F4">
      <w:pPr>
        <w:pBdr>
          <w:bottom w:val="wave" w:sz="6" w:space="1" w:color="auto"/>
        </w:pBd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超</w:t>
      </w:r>
      <w:r w:rsidRPr="00C630F4">
        <w:rPr>
          <w:rFonts w:hint="eastAsia"/>
          <w:sz w:val="18"/>
          <w:szCs w:val="18"/>
        </w:rPr>
        <w:t>管</w:t>
      </w:r>
      <w:r w:rsidRPr="00C630F4">
        <w:rPr>
          <w:sz w:val="18"/>
          <w:szCs w:val="18"/>
        </w:rPr>
        <w:t>-</w:t>
      </w:r>
      <w:r w:rsidRPr="00C630F4">
        <w:rPr>
          <w:sz w:val="18"/>
          <w:szCs w:val="18"/>
        </w:rPr>
        <w:t>查询汇率</w:t>
      </w:r>
      <w:r>
        <w:rPr>
          <w:rFonts w:hint="eastAsia"/>
          <w:sz w:val="18"/>
          <w:szCs w:val="18"/>
        </w:rPr>
        <w:t>提示</w:t>
      </w:r>
      <w:r>
        <w:rPr>
          <w:sz w:val="18"/>
          <w:szCs w:val="18"/>
        </w:rPr>
        <w:t>框</w:t>
      </w:r>
    </w:p>
    <w:p w14:paraId="678DE23C" w14:textId="77777777" w:rsidR="00C630F4" w:rsidRPr="00C630F4" w:rsidRDefault="00C630F4" w:rsidP="00C630F4">
      <w:pPr>
        <w:pBdr>
          <w:bottom w:val="wave" w:sz="6" w:space="1" w:color="auto"/>
        </w:pBdr>
        <w:rPr>
          <w:rFonts w:hint="eastAsia"/>
          <w:sz w:val="18"/>
          <w:szCs w:val="18"/>
        </w:rPr>
      </w:pPr>
    </w:p>
    <w:p w14:paraId="6605A3A6" w14:textId="31AFB559" w:rsidR="009B7B3F" w:rsidRDefault="00887414" w:rsidP="004F4B47">
      <w:pPr>
        <w:jc w:val="left"/>
        <w:rPr>
          <w:b/>
        </w:rPr>
      </w:pPr>
      <w:commentRangeStart w:id="35"/>
      <w:r w:rsidRPr="00887414">
        <w:rPr>
          <w:rFonts w:hint="eastAsia"/>
          <w:b/>
        </w:rPr>
        <w:t>统计</w:t>
      </w:r>
      <w:r w:rsidRPr="00887414">
        <w:rPr>
          <w:b/>
        </w:rPr>
        <w:t>分析</w:t>
      </w:r>
      <w:r w:rsidRPr="00887414">
        <w:rPr>
          <w:rFonts w:hint="eastAsia"/>
          <w:b/>
        </w:rPr>
        <w:t>新增</w:t>
      </w:r>
      <w:r w:rsidRPr="00887414">
        <w:rPr>
          <w:b/>
        </w:rPr>
        <w:t>部分：</w:t>
      </w:r>
      <w:commentRangeEnd w:id="35"/>
      <w:r w:rsidR="003F3064">
        <w:rPr>
          <w:rStyle w:val="a7"/>
        </w:rPr>
        <w:commentReference w:id="35"/>
      </w:r>
    </w:p>
    <w:p w14:paraId="6F82F750" w14:textId="429559C9" w:rsidR="00BC789D" w:rsidRDefault="00A01A3E" w:rsidP="00BC789D">
      <w:pPr>
        <w:jc w:val="left"/>
      </w:pPr>
      <w:r>
        <w:rPr>
          <w:rFonts w:hint="eastAsia"/>
        </w:rPr>
        <w:t>普通</w:t>
      </w:r>
      <w:r>
        <w:t>管理员统计分析模块</w:t>
      </w:r>
      <w:r w:rsidR="00BC789D">
        <w:rPr>
          <w:rFonts w:hint="eastAsia"/>
        </w:rPr>
        <w:t>：</w:t>
      </w:r>
    </w:p>
    <w:p w14:paraId="3CCCE15D" w14:textId="7B4626B0" w:rsidR="00887414" w:rsidRDefault="000551D0" w:rsidP="00BC789D">
      <w:pPr>
        <w:pStyle w:val="a6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会诊次</w:t>
      </w:r>
      <w:r w:rsidR="00475A34">
        <w:t>数</w:t>
      </w:r>
      <w:r w:rsidR="00BC789D">
        <w:rPr>
          <w:rFonts w:hint="eastAsia"/>
        </w:rPr>
        <w:t>分析</w:t>
      </w:r>
      <w:r>
        <w:rPr>
          <w:rFonts w:hint="eastAsia"/>
        </w:rPr>
        <w:t>：</w:t>
      </w:r>
    </w:p>
    <w:p w14:paraId="66E5CA15" w14:textId="62D9A2C9" w:rsidR="00BC789D" w:rsidRDefault="003D5FA6" w:rsidP="00BC789D">
      <w:pPr>
        <w:pStyle w:val="a6"/>
        <w:ind w:left="360" w:firstLineChars="0" w:firstLine="0"/>
        <w:jc w:val="left"/>
      </w:pPr>
      <w:ins w:id="36" w:author="Administrator" w:date="2017-12-25T13:19:00Z">
        <w:r>
          <w:rPr>
            <w:rFonts w:hint="eastAsia"/>
          </w:rPr>
          <w:t>通过</w:t>
        </w:r>
        <w:r>
          <w:t>日历表选择开始日期和结束日期</w:t>
        </w:r>
      </w:ins>
      <w:del w:id="37" w:author="Administrator" w:date="2017-12-25T13:19:00Z">
        <w:r w:rsidR="00A15357" w:rsidDel="003D5FA6">
          <w:rPr>
            <w:rFonts w:hint="eastAsia"/>
          </w:rPr>
          <w:delText>选择</w:delText>
        </w:r>
        <w:r w:rsidR="00A15357" w:rsidDel="003D5FA6">
          <w:delText>年</w:delText>
        </w:r>
        <w:r w:rsidR="00A15357" w:rsidDel="003D5FA6">
          <w:rPr>
            <w:rFonts w:hint="eastAsia"/>
          </w:rPr>
          <w:delText>和</w:delText>
        </w:r>
        <w:r w:rsidR="00A15357" w:rsidDel="003D5FA6">
          <w:delText>月</w:delText>
        </w:r>
        <w:r w:rsidR="00A15357" w:rsidDel="003D5FA6">
          <w:rPr>
            <w:rFonts w:hint="eastAsia"/>
          </w:rPr>
          <w:delText>，</w:delText>
        </w:r>
        <w:r w:rsidR="00A15357" w:rsidDel="003D5FA6">
          <w:delText>点击</w:delText>
        </w:r>
        <w:r w:rsidR="00A15357" w:rsidDel="003D5FA6">
          <w:rPr>
            <w:rFonts w:hint="eastAsia"/>
          </w:rPr>
          <w:delText>“</w:delText>
        </w:r>
        <w:r w:rsidR="00A15357" w:rsidDel="003D5FA6">
          <w:delText>查</w:delText>
        </w:r>
      </w:del>
      <w:del w:id="38" w:author="Administrator" w:date="2017-12-25T13:20:00Z">
        <w:r w:rsidR="00A15357" w:rsidDel="003D5FA6">
          <w:delText>询</w:delText>
        </w:r>
        <w:r w:rsidR="00A15357" w:rsidDel="003D5FA6">
          <w:rPr>
            <w:rFonts w:hint="eastAsia"/>
          </w:rPr>
          <w:delText>”按钮，</w:delText>
        </w:r>
      </w:del>
      <w:ins w:id="39" w:author="Administrator" w:date="2017-12-25T13:20:00Z">
        <w:r>
          <w:rPr>
            <w:rFonts w:hint="eastAsia"/>
          </w:rPr>
          <w:t>，</w:t>
        </w:r>
      </w:ins>
      <w:r w:rsidR="00EA095C">
        <w:rPr>
          <w:rFonts w:hint="eastAsia"/>
        </w:rPr>
        <w:t>显示</w:t>
      </w:r>
      <w:r w:rsidR="00BC789D">
        <w:rPr>
          <w:rFonts w:hint="eastAsia"/>
        </w:rPr>
        <w:t>普通</w:t>
      </w:r>
      <w:r w:rsidR="00BC789D">
        <w:t>管理员所属国家的</w:t>
      </w:r>
      <w:r w:rsidR="00BC789D">
        <w:rPr>
          <w:rFonts w:hint="eastAsia"/>
        </w:rPr>
        <w:t>所有患者该</w:t>
      </w:r>
      <w:del w:id="40" w:author="Administrator" w:date="2017-12-25T13:21:00Z">
        <w:r w:rsidR="00A15357" w:rsidDel="003D5FA6">
          <w:rPr>
            <w:rFonts w:hint="eastAsia"/>
          </w:rPr>
          <w:delText>年</w:delText>
        </w:r>
        <w:r w:rsidR="00EA095C" w:rsidDel="003D5FA6">
          <w:delText>月</w:delText>
        </w:r>
      </w:del>
      <w:ins w:id="41" w:author="Administrator" w:date="2017-12-25T13:21:00Z">
        <w:r>
          <w:rPr>
            <w:rFonts w:hint="eastAsia"/>
          </w:rPr>
          <w:t>时间</w:t>
        </w:r>
        <w:r>
          <w:t>段内</w:t>
        </w:r>
      </w:ins>
      <w:r w:rsidR="00A15357">
        <w:rPr>
          <w:rFonts w:hint="eastAsia"/>
        </w:rPr>
        <w:t>的</w:t>
      </w:r>
      <w:r w:rsidR="00EA095C">
        <w:rPr>
          <w:rFonts w:hint="eastAsia"/>
        </w:rPr>
        <w:t>每天</w:t>
      </w:r>
      <w:r w:rsidR="00EA095C">
        <w:t>会诊</w:t>
      </w:r>
      <w:r w:rsidR="000551D0">
        <w:rPr>
          <w:rFonts w:hint="eastAsia"/>
        </w:rPr>
        <w:t>成功</w:t>
      </w:r>
      <w:r w:rsidR="00EA095C">
        <w:t>次数</w:t>
      </w:r>
      <w:r w:rsidR="00B9230F">
        <w:rPr>
          <w:rFonts w:hint="eastAsia"/>
        </w:rPr>
        <w:t>（会诊</w:t>
      </w:r>
      <w:r w:rsidR="00B9230F">
        <w:t>状态为</w:t>
      </w:r>
      <w:r w:rsidR="00B9230F">
        <w:rPr>
          <w:rFonts w:hint="eastAsia"/>
        </w:rPr>
        <w:t>已完成）、</w:t>
      </w:r>
      <w:r w:rsidR="000551D0">
        <w:rPr>
          <w:rFonts w:hint="eastAsia"/>
        </w:rPr>
        <w:t>会诊</w:t>
      </w:r>
      <w:r w:rsidR="000551D0">
        <w:t>失败次数</w:t>
      </w:r>
      <w:r w:rsidR="00B9230F">
        <w:rPr>
          <w:rFonts w:hint="eastAsia"/>
        </w:rPr>
        <w:t>（会诊</w:t>
      </w:r>
      <w:r w:rsidR="00B9230F">
        <w:t>状态为</w:t>
      </w:r>
      <w:r w:rsidR="00B9230F">
        <w:rPr>
          <w:rFonts w:hint="eastAsia"/>
        </w:rPr>
        <w:t>已失效）和</w:t>
      </w:r>
      <w:r w:rsidR="00B9230F">
        <w:t>会诊总次数</w:t>
      </w:r>
      <w:ins w:id="42" w:author="Administrator" w:date="2017-12-25T13:22:00Z">
        <w:r>
          <w:rPr>
            <w:rFonts w:hint="eastAsia"/>
          </w:rPr>
          <w:t>，</w:t>
        </w:r>
      </w:ins>
      <w:r w:rsidR="005A7848">
        <w:rPr>
          <w:rFonts w:hint="eastAsia"/>
        </w:rPr>
        <w:t>还有该时间段</w:t>
      </w:r>
      <w:r w:rsidR="005A7848">
        <w:t>内</w:t>
      </w:r>
      <w:r w:rsidR="005A7848">
        <w:rPr>
          <w:rFonts w:hint="eastAsia"/>
        </w:rPr>
        <w:t>的</w:t>
      </w:r>
      <w:r w:rsidR="005A7848">
        <w:t>总量统计</w:t>
      </w:r>
      <w:r w:rsidR="005A7848">
        <w:rPr>
          <w:rFonts w:hint="eastAsia"/>
        </w:rPr>
        <w:t>（成功</w:t>
      </w:r>
      <w:r w:rsidR="005A7848">
        <w:t>次数、失败次数和总次数</w:t>
      </w:r>
      <w:r w:rsidR="005A7848">
        <w:rPr>
          <w:rFonts w:hint="eastAsia"/>
        </w:rPr>
        <w:t>）</w:t>
      </w:r>
      <w:r w:rsidR="005A7848">
        <w:t>。</w:t>
      </w:r>
      <w:ins w:id="43" w:author="Administrator" w:date="2017-12-25T13:22:00Z">
        <w:r>
          <w:t>默认显示</w:t>
        </w:r>
      </w:ins>
      <w:ins w:id="44" w:author="Administrator" w:date="2017-12-25T13:34:00Z">
        <w:r w:rsidR="00FB504A">
          <w:rPr>
            <w:rFonts w:hint="eastAsia"/>
          </w:rPr>
          <w:t>最近</w:t>
        </w:r>
      </w:ins>
      <w:ins w:id="45" w:author="Administrator" w:date="2017-12-25T13:22:00Z">
        <w:r>
          <w:t>一</w:t>
        </w:r>
      </w:ins>
      <w:ins w:id="46" w:author="Administrator" w:date="2017-12-25T13:26:00Z">
        <w:r w:rsidR="00FD0870">
          <w:rPr>
            <w:rFonts w:hint="eastAsia"/>
          </w:rPr>
          <w:t>个</w:t>
        </w:r>
      </w:ins>
      <w:ins w:id="47" w:author="Administrator" w:date="2017-12-25T13:22:00Z">
        <w:r>
          <w:t>月的统计</w:t>
        </w:r>
      </w:ins>
      <w:ins w:id="48" w:author="Administrator" w:date="2017-12-25T13:23:00Z">
        <w:r>
          <w:t>结果。</w:t>
        </w:r>
      </w:ins>
      <w:r w:rsidR="000551D0">
        <w:rPr>
          <w:rFonts w:hint="eastAsia"/>
        </w:rPr>
        <w:t>线</w:t>
      </w:r>
      <w:r w:rsidR="000551D0">
        <w:t>形图显示</w:t>
      </w:r>
      <w:r w:rsidR="000551D0">
        <w:rPr>
          <w:rFonts w:hint="eastAsia"/>
        </w:rPr>
        <w:t>，</w:t>
      </w:r>
      <w:r w:rsidR="000551D0">
        <w:t>横轴是</w:t>
      </w:r>
      <w:r w:rsidR="000551D0">
        <w:rPr>
          <w:rFonts w:hint="eastAsia"/>
        </w:rPr>
        <w:t>年月日</w:t>
      </w:r>
      <w:r w:rsidR="000551D0">
        <w:t>，纵轴是次数</w:t>
      </w:r>
      <w:r w:rsidR="00FB504A">
        <w:rPr>
          <w:rFonts w:hint="eastAsia"/>
        </w:rPr>
        <w:t>，</w:t>
      </w:r>
      <w:r w:rsidR="00D81F0D">
        <w:rPr>
          <w:rFonts w:hint="eastAsia"/>
        </w:rPr>
        <w:t>鼠标悬浮</w:t>
      </w:r>
      <w:r w:rsidR="00D81F0D">
        <w:t>在各节点</w:t>
      </w:r>
      <w:r w:rsidR="00FB504A">
        <w:rPr>
          <w:rFonts w:hint="eastAsia"/>
        </w:rPr>
        <w:t>需要显示</w:t>
      </w:r>
      <w:r w:rsidR="00D81F0D">
        <w:rPr>
          <w:rFonts w:hint="eastAsia"/>
        </w:rPr>
        <w:t>统计详情</w:t>
      </w:r>
      <w:r w:rsidR="00FB504A">
        <w:t>。</w:t>
      </w:r>
    </w:p>
    <w:p w14:paraId="089F1C32" w14:textId="7D372E90" w:rsidR="00A34551" w:rsidRDefault="00A34551" w:rsidP="00A34551">
      <w:pPr>
        <w:jc w:val="left"/>
      </w:pPr>
      <w:r w:rsidRPr="00A34551">
        <w:rPr>
          <w:noProof/>
        </w:rPr>
        <w:lastRenderedPageBreak/>
        <w:drawing>
          <wp:inline distT="0" distB="0" distL="0" distR="0" wp14:anchorId="0B527D77" wp14:editId="68811F98">
            <wp:extent cx="5274310" cy="4673442"/>
            <wp:effectExtent l="0" t="0" r="0" b="0"/>
            <wp:docPr id="44" name="图片 44" descr="C:\Users\Administrator\Desktop\医疗新增图片-1226\普管-统计分析-会诊次数分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医疗新增图片-1226\普管-统计分析-会诊次数分析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5E974" w14:textId="5C811A94" w:rsidR="00A34551" w:rsidRPr="00A34551" w:rsidRDefault="00A34551" w:rsidP="00A34551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普管</w:t>
      </w:r>
      <w:r>
        <w:rPr>
          <w:sz w:val="18"/>
          <w:szCs w:val="18"/>
        </w:rPr>
        <w:t>-</w:t>
      </w:r>
      <w:r w:rsidRPr="00A34551">
        <w:rPr>
          <w:rFonts w:hint="eastAsia"/>
          <w:sz w:val="18"/>
          <w:szCs w:val="18"/>
        </w:rPr>
        <w:t>会诊次</w:t>
      </w:r>
      <w:r w:rsidRPr="00A34551">
        <w:rPr>
          <w:sz w:val="18"/>
          <w:szCs w:val="18"/>
        </w:rPr>
        <w:t>数</w:t>
      </w:r>
      <w:r w:rsidRPr="00A34551">
        <w:rPr>
          <w:rFonts w:hint="eastAsia"/>
          <w:sz w:val="18"/>
          <w:szCs w:val="18"/>
        </w:rPr>
        <w:t>分析</w:t>
      </w:r>
    </w:p>
    <w:p w14:paraId="04637E3B" w14:textId="713ED12D" w:rsidR="00475A34" w:rsidRDefault="00BC789D">
      <w:pPr>
        <w:jc w:val="left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475A34">
        <w:rPr>
          <w:rFonts w:hint="eastAsia"/>
        </w:rPr>
        <w:t>病种</w:t>
      </w:r>
      <w:r>
        <w:rPr>
          <w:rFonts w:hint="eastAsia"/>
        </w:rPr>
        <w:t>分析</w:t>
      </w:r>
      <w:r w:rsidR="000551D0">
        <w:rPr>
          <w:rFonts w:hint="eastAsia"/>
        </w:rPr>
        <w:t>：</w:t>
      </w:r>
    </w:p>
    <w:p w14:paraId="490AEF5F" w14:textId="4BEE8A43" w:rsidR="00E66274" w:rsidRDefault="003D5FA6" w:rsidP="00D36DA4">
      <w:pPr>
        <w:pStyle w:val="a6"/>
        <w:ind w:left="360" w:firstLineChars="0" w:firstLine="0"/>
        <w:jc w:val="left"/>
      </w:pPr>
      <w:ins w:id="49" w:author="Administrator" w:date="2017-12-25T13:23:00Z">
        <w:r>
          <w:rPr>
            <w:rFonts w:hint="eastAsia"/>
          </w:rPr>
          <w:t>通过</w:t>
        </w:r>
        <w:r>
          <w:t>日历表选择开始日期和结束日期</w:t>
        </w:r>
        <w:r>
          <w:rPr>
            <w:rFonts w:hint="eastAsia"/>
          </w:rPr>
          <w:t>，</w:t>
        </w:r>
      </w:ins>
      <w:del w:id="50" w:author="Administrator" w:date="2017-12-25T13:23:00Z">
        <w:r w:rsidR="00A15357" w:rsidDel="003D5FA6">
          <w:rPr>
            <w:rFonts w:hint="eastAsia"/>
          </w:rPr>
          <w:delText>选择</w:delText>
        </w:r>
        <w:r w:rsidR="00A15357" w:rsidDel="003D5FA6">
          <w:delText>年</w:delText>
        </w:r>
        <w:r w:rsidR="00A15357" w:rsidDel="003D5FA6">
          <w:rPr>
            <w:rFonts w:hint="eastAsia"/>
          </w:rPr>
          <w:delText>和</w:delText>
        </w:r>
        <w:r w:rsidR="00A15357" w:rsidDel="003D5FA6">
          <w:delText>月</w:delText>
        </w:r>
        <w:r w:rsidR="00A15357" w:rsidDel="003D5FA6">
          <w:rPr>
            <w:rFonts w:hint="eastAsia"/>
          </w:rPr>
          <w:delText>，</w:delText>
        </w:r>
        <w:r w:rsidR="00A15357" w:rsidDel="003D5FA6">
          <w:delText>点击</w:delText>
        </w:r>
        <w:r w:rsidR="00A15357" w:rsidDel="003D5FA6">
          <w:rPr>
            <w:rFonts w:hint="eastAsia"/>
          </w:rPr>
          <w:delText>“</w:delText>
        </w:r>
        <w:r w:rsidR="00A15357" w:rsidDel="003D5FA6">
          <w:delText>查询</w:delText>
        </w:r>
        <w:r w:rsidR="00A15357" w:rsidDel="003D5FA6">
          <w:rPr>
            <w:rFonts w:hint="eastAsia"/>
          </w:rPr>
          <w:delText>”按钮，</w:delText>
        </w:r>
      </w:del>
      <w:r w:rsidR="00A15357">
        <w:rPr>
          <w:rFonts w:hint="eastAsia"/>
        </w:rPr>
        <w:t>显示</w:t>
      </w:r>
      <w:r w:rsidR="00E9039A">
        <w:rPr>
          <w:rFonts w:hint="eastAsia"/>
        </w:rPr>
        <w:t>普通</w:t>
      </w:r>
      <w:r w:rsidR="00E9039A">
        <w:t>管理员所属国家的</w:t>
      </w:r>
      <w:r w:rsidR="00E9039A">
        <w:rPr>
          <w:rFonts w:hint="eastAsia"/>
        </w:rPr>
        <w:t>所有患者</w:t>
      </w:r>
      <w:r w:rsidR="00A15357">
        <w:rPr>
          <w:rFonts w:hint="eastAsia"/>
        </w:rPr>
        <w:t>该</w:t>
      </w:r>
      <w:ins w:id="51" w:author="Administrator" w:date="2017-12-25T13:23:00Z">
        <w:r>
          <w:rPr>
            <w:rFonts w:hint="eastAsia"/>
          </w:rPr>
          <w:t>时间</w:t>
        </w:r>
        <w:r>
          <w:t>段内</w:t>
        </w:r>
      </w:ins>
      <w:del w:id="52" w:author="Administrator" w:date="2017-12-25T13:23:00Z">
        <w:r w:rsidR="00A15357" w:rsidDel="003D5FA6">
          <w:rPr>
            <w:rFonts w:hint="eastAsia"/>
          </w:rPr>
          <w:delText>年</w:delText>
        </w:r>
        <w:r w:rsidR="00A15357" w:rsidDel="003D5FA6">
          <w:delText>月</w:delText>
        </w:r>
      </w:del>
      <w:r w:rsidR="00A15357">
        <w:rPr>
          <w:rFonts w:hint="eastAsia"/>
        </w:rPr>
        <w:t>的</w:t>
      </w:r>
      <w:r w:rsidR="00A01A3E">
        <w:rPr>
          <w:rFonts w:hint="eastAsia"/>
        </w:rPr>
        <w:t>各病种</w:t>
      </w:r>
      <w:r w:rsidR="00A15357">
        <w:t>会诊</w:t>
      </w:r>
      <w:r w:rsidR="00A15357">
        <w:rPr>
          <w:rFonts w:hint="eastAsia"/>
        </w:rPr>
        <w:t>成功</w:t>
      </w:r>
      <w:r w:rsidR="00A01A3E">
        <w:rPr>
          <w:rFonts w:hint="eastAsia"/>
        </w:rPr>
        <w:t>个</w:t>
      </w:r>
      <w:r w:rsidR="00A15357">
        <w:t>数</w:t>
      </w:r>
      <w:r w:rsidR="00A15357">
        <w:rPr>
          <w:rFonts w:hint="eastAsia"/>
        </w:rPr>
        <w:t>（会诊</w:t>
      </w:r>
      <w:r w:rsidR="00A15357">
        <w:t>状态为</w:t>
      </w:r>
      <w:r w:rsidR="00A15357">
        <w:rPr>
          <w:rFonts w:hint="eastAsia"/>
        </w:rPr>
        <w:t>已完成）、</w:t>
      </w:r>
      <w:r w:rsidR="00A01A3E">
        <w:rPr>
          <w:rFonts w:hint="eastAsia"/>
        </w:rPr>
        <w:t>各病种</w:t>
      </w:r>
      <w:r w:rsidR="00A15357">
        <w:rPr>
          <w:rFonts w:hint="eastAsia"/>
        </w:rPr>
        <w:t>会诊</w:t>
      </w:r>
      <w:r w:rsidR="00A15357">
        <w:t>失败</w:t>
      </w:r>
      <w:r w:rsidR="00A01A3E">
        <w:rPr>
          <w:rFonts w:hint="eastAsia"/>
        </w:rPr>
        <w:t>个</w:t>
      </w:r>
      <w:r w:rsidR="00A15357">
        <w:t>数</w:t>
      </w:r>
      <w:r w:rsidR="00A15357">
        <w:rPr>
          <w:rFonts w:hint="eastAsia"/>
        </w:rPr>
        <w:t>（会诊</w:t>
      </w:r>
      <w:r w:rsidR="00A15357">
        <w:t>状态为</w:t>
      </w:r>
      <w:r w:rsidR="00A15357">
        <w:rPr>
          <w:rFonts w:hint="eastAsia"/>
        </w:rPr>
        <w:t>已失效）和</w:t>
      </w:r>
      <w:r w:rsidR="00A01A3E">
        <w:rPr>
          <w:rFonts w:hint="eastAsia"/>
        </w:rPr>
        <w:t>各病种</w:t>
      </w:r>
      <w:r w:rsidR="00A15357">
        <w:t>会诊总</w:t>
      </w:r>
      <w:r w:rsidR="00A01A3E">
        <w:rPr>
          <w:rFonts w:hint="eastAsia"/>
        </w:rPr>
        <w:t>个</w:t>
      </w:r>
      <w:r w:rsidR="00A15357">
        <w:t>数</w:t>
      </w:r>
      <w:r w:rsidR="00D81F0D">
        <w:rPr>
          <w:rFonts w:hint="eastAsia"/>
        </w:rPr>
        <w:t>。</w:t>
      </w:r>
      <w:ins w:id="53" w:author="Administrator" w:date="2017-12-25T13:23:00Z">
        <w:r w:rsidR="00BA0B9E">
          <w:t>默认显示</w:t>
        </w:r>
      </w:ins>
      <w:ins w:id="54" w:author="Administrator" w:date="2017-12-25T13:34:00Z">
        <w:r w:rsidR="00FB504A">
          <w:rPr>
            <w:rFonts w:hint="eastAsia"/>
          </w:rPr>
          <w:t>最近</w:t>
        </w:r>
      </w:ins>
      <w:ins w:id="55" w:author="Administrator" w:date="2017-12-25T13:23:00Z">
        <w:r w:rsidR="00BA0B9E">
          <w:t>一</w:t>
        </w:r>
      </w:ins>
      <w:ins w:id="56" w:author="Administrator" w:date="2017-12-25T13:26:00Z">
        <w:r w:rsidR="00FD0870">
          <w:rPr>
            <w:rFonts w:hint="eastAsia"/>
          </w:rPr>
          <w:t>个</w:t>
        </w:r>
      </w:ins>
      <w:ins w:id="57" w:author="Administrator" w:date="2017-12-25T13:23:00Z">
        <w:r w:rsidR="00BA0B9E">
          <w:t>月的统计结果。</w:t>
        </w:r>
      </w:ins>
      <w:r w:rsidR="00A15357">
        <w:rPr>
          <w:rFonts w:hint="eastAsia"/>
        </w:rPr>
        <w:t>线</w:t>
      </w:r>
      <w:r w:rsidR="00A15357">
        <w:t>形图显示</w:t>
      </w:r>
      <w:r w:rsidR="00A15357">
        <w:rPr>
          <w:rFonts w:hint="eastAsia"/>
        </w:rPr>
        <w:t>，</w:t>
      </w:r>
      <w:r w:rsidR="00A15357">
        <w:t>横轴是</w:t>
      </w:r>
      <w:r w:rsidR="00A01A3E">
        <w:rPr>
          <w:rFonts w:hint="eastAsia"/>
        </w:rPr>
        <w:t>病种</w:t>
      </w:r>
      <w:r w:rsidR="00A15357">
        <w:t>，纵轴是</w:t>
      </w:r>
      <w:r w:rsidR="00A01A3E">
        <w:rPr>
          <w:rFonts w:hint="eastAsia"/>
        </w:rPr>
        <w:t>个</w:t>
      </w:r>
      <w:r w:rsidR="00A15357">
        <w:t>数</w:t>
      </w:r>
      <w:r w:rsidR="00D81F0D">
        <w:rPr>
          <w:rFonts w:hint="eastAsia"/>
        </w:rPr>
        <w:t>，鼠标悬浮</w:t>
      </w:r>
      <w:r w:rsidR="00D81F0D">
        <w:t>在各节点</w:t>
      </w:r>
      <w:r w:rsidR="00D81F0D">
        <w:rPr>
          <w:rFonts w:hint="eastAsia"/>
        </w:rPr>
        <w:t>需要显示统计详情</w:t>
      </w:r>
      <w:r w:rsidR="00FB504A">
        <w:t>。</w:t>
      </w:r>
    </w:p>
    <w:p w14:paraId="20D3B2D3" w14:textId="400597BA" w:rsidR="00891FFB" w:rsidRDefault="00891FFB" w:rsidP="00891FFB">
      <w:pPr>
        <w:jc w:val="left"/>
      </w:pPr>
      <w:r w:rsidRPr="00891FFB">
        <w:rPr>
          <w:noProof/>
        </w:rPr>
        <w:lastRenderedPageBreak/>
        <w:drawing>
          <wp:inline distT="0" distB="0" distL="0" distR="0" wp14:anchorId="0B7561BE" wp14:editId="3CC92C15">
            <wp:extent cx="5274310" cy="4673442"/>
            <wp:effectExtent l="0" t="0" r="0" b="0"/>
            <wp:docPr id="45" name="图片 45" descr="C:\Users\Administrator\Desktop\医疗新增图片-1226\普管-统计分析-病种分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医疗新增图片-1226\普管-统计分析-病种分析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0536" w14:textId="3C288B59" w:rsidR="00891FFB" w:rsidRPr="00891FFB" w:rsidRDefault="00891FFB" w:rsidP="00891FFB">
      <w:pPr>
        <w:jc w:val="center"/>
        <w:rPr>
          <w:rFonts w:hint="eastAsia"/>
          <w:sz w:val="18"/>
          <w:szCs w:val="18"/>
        </w:rPr>
      </w:pPr>
      <w:r w:rsidRPr="00891FFB">
        <w:rPr>
          <w:rFonts w:hint="eastAsia"/>
          <w:sz w:val="18"/>
          <w:szCs w:val="18"/>
        </w:rPr>
        <w:t>普管</w:t>
      </w:r>
      <w:r w:rsidRPr="00891FFB">
        <w:rPr>
          <w:sz w:val="18"/>
          <w:szCs w:val="18"/>
        </w:rPr>
        <w:t>-</w:t>
      </w:r>
      <w:r w:rsidRPr="00891FFB">
        <w:rPr>
          <w:rFonts w:hint="eastAsia"/>
          <w:sz w:val="18"/>
          <w:szCs w:val="18"/>
        </w:rPr>
        <w:t>病种分析</w:t>
      </w:r>
    </w:p>
    <w:p w14:paraId="418F1BD5" w14:textId="547621D7" w:rsidR="00BC789D" w:rsidRDefault="00BC789D" w:rsidP="00BC789D">
      <w:pPr>
        <w:jc w:val="left"/>
      </w:pPr>
      <w:r>
        <w:rPr>
          <w:rFonts w:hint="eastAsia"/>
        </w:rPr>
        <w:t>超级</w:t>
      </w:r>
      <w:r>
        <w:t>管理员统计分析模块</w:t>
      </w:r>
      <w:r>
        <w:rPr>
          <w:rFonts w:hint="eastAsia"/>
        </w:rPr>
        <w:t>：</w:t>
      </w:r>
    </w:p>
    <w:p w14:paraId="2A2BA3CE" w14:textId="6AA0BABF" w:rsidR="00BC789D" w:rsidRDefault="00BC789D" w:rsidP="00BC789D">
      <w:pPr>
        <w:pStyle w:val="a6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会诊次</w:t>
      </w:r>
      <w:r>
        <w:t>数</w:t>
      </w:r>
      <w:r>
        <w:rPr>
          <w:rFonts w:hint="eastAsia"/>
        </w:rPr>
        <w:t>分析：</w:t>
      </w:r>
    </w:p>
    <w:p w14:paraId="6737DF1D" w14:textId="157FDB6F" w:rsidR="00BC789D" w:rsidRDefault="00E9039A">
      <w:pPr>
        <w:pStyle w:val="a6"/>
        <w:ind w:left="360" w:firstLineChars="0" w:firstLine="0"/>
        <w:jc w:val="left"/>
      </w:pPr>
      <w:r>
        <w:rPr>
          <w:rFonts w:hint="eastAsia"/>
        </w:rPr>
        <w:t>选择</w:t>
      </w:r>
      <w:r>
        <w:t>国家（</w:t>
      </w:r>
      <w:r>
        <w:rPr>
          <w:rFonts w:hint="eastAsia"/>
        </w:rPr>
        <w:t>有</w:t>
      </w:r>
      <w:r w:rsidR="00166320">
        <w:rPr>
          <w:rFonts w:hint="eastAsia"/>
        </w:rPr>
        <w:t>全部</w:t>
      </w:r>
      <w:r>
        <w:t>选项）</w:t>
      </w:r>
      <w:r>
        <w:rPr>
          <w:rFonts w:hint="eastAsia"/>
        </w:rPr>
        <w:t>，</w:t>
      </w:r>
      <w:ins w:id="58" w:author="Administrator" w:date="2017-12-25T13:25:00Z">
        <w:r w:rsidR="00FD0870">
          <w:rPr>
            <w:rFonts w:hint="eastAsia"/>
          </w:rPr>
          <w:t>通过</w:t>
        </w:r>
        <w:r w:rsidR="00FD0870">
          <w:t>日历表选择开始日期和结束日期</w:t>
        </w:r>
      </w:ins>
      <w:del w:id="59" w:author="Administrator" w:date="2017-12-25T13:25:00Z">
        <w:r w:rsidR="00BC789D" w:rsidDel="00FD0870">
          <w:rPr>
            <w:rFonts w:hint="eastAsia"/>
          </w:rPr>
          <w:delText>选择</w:delText>
        </w:r>
        <w:r w:rsidR="00BC789D" w:rsidDel="00FD0870">
          <w:delText>年</w:delText>
        </w:r>
        <w:r w:rsidR="00BC789D" w:rsidDel="00FD0870">
          <w:rPr>
            <w:rFonts w:hint="eastAsia"/>
          </w:rPr>
          <w:delText>和</w:delText>
        </w:r>
        <w:r w:rsidR="00BC789D" w:rsidDel="00FD0870">
          <w:delText>月</w:delText>
        </w:r>
        <w:r w:rsidR="00BC789D" w:rsidDel="00FD0870">
          <w:rPr>
            <w:rFonts w:hint="eastAsia"/>
          </w:rPr>
          <w:delText>，</w:delText>
        </w:r>
        <w:r w:rsidR="00BC789D" w:rsidDel="00FD0870">
          <w:delText>点击</w:delText>
        </w:r>
        <w:r w:rsidR="00BC789D" w:rsidDel="00FD0870">
          <w:rPr>
            <w:rFonts w:hint="eastAsia"/>
          </w:rPr>
          <w:delText>“</w:delText>
        </w:r>
        <w:r w:rsidR="00BC789D" w:rsidDel="00FD0870">
          <w:delText>查询</w:delText>
        </w:r>
        <w:r w:rsidR="00BC789D" w:rsidDel="00FD0870">
          <w:rPr>
            <w:rFonts w:hint="eastAsia"/>
          </w:rPr>
          <w:delText>”按钮</w:delText>
        </w:r>
      </w:del>
      <w:r w:rsidR="00BC789D">
        <w:rPr>
          <w:rFonts w:hint="eastAsia"/>
        </w:rPr>
        <w:t>，显示</w:t>
      </w:r>
      <w:r>
        <w:t>某（</w:t>
      </w:r>
      <w:r>
        <w:rPr>
          <w:rFonts w:hint="eastAsia"/>
        </w:rPr>
        <w:t>或</w:t>
      </w:r>
      <w:r>
        <w:t>所有）国家所有患者</w:t>
      </w:r>
      <w:r w:rsidR="00BC789D">
        <w:rPr>
          <w:rFonts w:hint="eastAsia"/>
        </w:rPr>
        <w:t>该</w:t>
      </w:r>
      <w:ins w:id="60" w:author="Administrator" w:date="2017-12-25T13:25:00Z">
        <w:r w:rsidR="00FD0870">
          <w:rPr>
            <w:rFonts w:hint="eastAsia"/>
          </w:rPr>
          <w:t>时间</w:t>
        </w:r>
        <w:r w:rsidR="00FD0870">
          <w:t>段内</w:t>
        </w:r>
      </w:ins>
      <w:del w:id="61" w:author="Administrator" w:date="2017-12-25T13:25:00Z">
        <w:r w:rsidR="00BC789D" w:rsidDel="00FD0870">
          <w:rPr>
            <w:rFonts w:hint="eastAsia"/>
          </w:rPr>
          <w:delText>年</w:delText>
        </w:r>
        <w:r w:rsidR="00BC789D" w:rsidDel="00FD0870">
          <w:delText>月</w:delText>
        </w:r>
      </w:del>
      <w:r w:rsidR="00BC789D">
        <w:rPr>
          <w:rFonts w:hint="eastAsia"/>
        </w:rPr>
        <w:t>的每天</w:t>
      </w:r>
      <w:r w:rsidR="00BC789D">
        <w:t>会诊</w:t>
      </w:r>
      <w:r w:rsidR="00BC789D">
        <w:rPr>
          <w:rFonts w:hint="eastAsia"/>
        </w:rPr>
        <w:t>成功</w:t>
      </w:r>
      <w:r w:rsidR="00BC789D">
        <w:t>次数</w:t>
      </w:r>
      <w:r w:rsidR="00BC789D">
        <w:rPr>
          <w:rFonts w:hint="eastAsia"/>
        </w:rPr>
        <w:t>（会诊</w:t>
      </w:r>
      <w:r w:rsidR="00BC789D">
        <w:t>状态为</w:t>
      </w:r>
      <w:r w:rsidR="00BC789D">
        <w:rPr>
          <w:rFonts w:hint="eastAsia"/>
        </w:rPr>
        <w:t>已完成）、会诊</w:t>
      </w:r>
      <w:r w:rsidR="00BC789D">
        <w:t>失败次数</w:t>
      </w:r>
      <w:r w:rsidR="00BC789D">
        <w:rPr>
          <w:rFonts w:hint="eastAsia"/>
        </w:rPr>
        <w:t>（会诊</w:t>
      </w:r>
      <w:r w:rsidR="00BC789D">
        <w:t>状态为</w:t>
      </w:r>
      <w:r w:rsidR="00BC789D">
        <w:rPr>
          <w:rFonts w:hint="eastAsia"/>
        </w:rPr>
        <w:t>已失效）和</w:t>
      </w:r>
      <w:r w:rsidR="00BC789D">
        <w:t>会诊总次数</w:t>
      </w:r>
      <w:r w:rsidR="00BC789D">
        <w:rPr>
          <w:rFonts w:hint="eastAsia"/>
        </w:rPr>
        <w:t>，</w:t>
      </w:r>
      <w:r w:rsidR="00D81F0D">
        <w:rPr>
          <w:rFonts w:hint="eastAsia"/>
        </w:rPr>
        <w:t>还有该时间段</w:t>
      </w:r>
      <w:r w:rsidR="00D81F0D">
        <w:t>内</w:t>
      </w:r>
      <w:r w:rsidR="00D81F0D">
        <w:rPr>
          <w:rFonts w:hint="eastAsia"/>
        </w:rPr>
        <w:t>的</w:t>
      </w:r>
      <w:r w:rsidR="00D81F0D">
        <w:t>总量统计</w:t>
      </w:r>
      <w:r w:rsidR="00D81F0D">
        <w:rPr>
          <w:rFonts w:hint="eastAsia"/>
        </w:rPr>
        <w:t>（成功</w:t>
      </w:r>
      <w:r w:rsidR="00D81F0D">
        <w:t>次数、失败次数和总次数</w:t>
      </w:r>
      <w:r w:rsidR="00D81F0D">
        <w:rPr>
          <w:rFonts w:hint="eastAsia"/>
        </w:rPr>
        <w:t>）。</w:t>
      </w:r>
      <w:ins w:id="62" w:author="Administrator" w:date="2017-12-25T13:25:00Z">
        <w:r w:rsidR="00FD0870">
          <w:t>默认显示</w:t>
        </w:r>
      </w:ins>
      <w:ins w:id="63" w:author="Administrator" w:date="2017-12-25T13:26:00Z">
        <w:r w:rsidR="00FD0870">
          <w:rPr>
            <w:rFonts w:hint="eastAsia"/>
          </w:rPr>
          <w:t>所有</w:t>
        </w:r>
        <w:r w:rsidR="00FD0870">
          <w:t>国家</w:t>
        </w:r>
      </w:ins>
      <w:ins w:id="64" w:author="Administrator" w:date="2017-12-25T13:34:00Z">
        <w:r w:rsidR="00FB504A">
          <w:rPr>
            <w:rFonts w:hint="eastAsia"/>
          </w:rPr>
          <w:t>最近</w:t>
        </w:r>
      </w:ins>
      <w:ins w:id="65" w:author="Administrator" w:date="2017-12-25T13:25:00Z">
        <w:r w:rsidR="00FD0870">
          <w:t>一</w:t>
        </w:r>
      </w:ins>
      <w:ins w:id="66" w:author="Administrator" w:date="2017-12-25T13:26:00Z">
        <w:r w:rsidR="00FD0870">
          <w:rPr>
            <w:rFonts w:hint="eastAsia"/>
          </w:rPr>
          <w:t>个</w:t>
        </w:r>
      </w:ins>
      <w:ins w:id="67" w:author="Administrator" w:date="2017-12-25T13:25:00Z">
        <w:r w:rsidR="00FD0870">
          <w:t>月的统计结果。</w:t>
        </w:r>
      </w:ins>
      <w:r w:rsidR="00BC789D">
        <w:rPr>
          <w:rFonts w:hint="eastAsia"/>
        </w:rPr>
        <w:t>线</w:t>
      </w:r>
      <w:r w:rsidR="00BC789D">
        <w:t>形图显示</w:t>
      </w:r>
      <w:r w:rsidR="00BC789D">
        <w:rPr>
          <w:rFonts w:hint="eastAsia"/>
        </w:rPr>
        <w:t>，</w:t>
      </w:r>
      <w:r w:rsidR="00BC789D">
        <w:t>横轴是</w:t>
      </w:r>
      <w:r w:rsidR="00BC789D">
        <w:rPr>
          <w:rFonts w:hint="eastAsia"/>
        </w:rPr>
        <w:t>年月日</w:t>
      </w:r>
      <w:r w:rsidR="00BC789D">
        <w:t>，纵轴是次数</w:t>
      </w:r>
      <w:r w:rsidR="00D81F0D">
        <w:rPr>
          <w:rFonts w:hint="eastAsia"/>
        </w:rPr>
        <w:t>，鼠标悬浮</w:t>
      </w:r>
      <w:r w:rsidR="00D81F0D">
        <w:t>在各节点</w:t>
      </w:r>
      <w:r w:rsidR="00D81F0D">
        <w:rPr>
          <w:rFonts w:hint="eastAsia"/>
        </w:rPr>
        <w:t>需要显示统计详情</w:t>
      </w:r>
      <w:r w:rsidR="00FB504A">
        <w:t>。</w:t>
      </w:r>
    </w:p>
    <w:p w14:paraId="398912A5" w14:textId="05FBAD99" w:rsidR="00891FFB" w:rsidRDefault="00891FFB" w:rsidP="00891FFB">
      <w:pPr>
        <w:jc w:val="left"/>
      </w:pPr>
      <w:r w:rsidRPr="00891FFB">
        <w:rPr>
          <w:noProof/>
        </w:rPr>
        <w:lastRenderedPageBreak/>
        <w:drawing>
          <wp:inline distT="0" distB="0" distL="0" distR="0" wp14:anchorId="434FC0E7" wp14:editId="71BA714A">
            <wp:extent cx="5274310" cy="4515212"/>
            <wp:effectExtent l="0" t="0" r="0" b="0"/>
            <wp:docPr id="46" name="图片 46" descr="C:\Users\Administrator\Desktop\医疗新增图片-1226\超管-统计分析-会诊次数分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医疗新增图片-1226\超管-统计分析-会诊次数分析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775D" w14:textId="2361EA4C" w:rsidR="00891FFB" w:rsidRPr="00891FFB" w:rsidRDefault="00891FFB" w:rsidP="00891FFB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超</w:t>
      </w:r>
      <w:r>
        <w:rPr>
          <w:rFonts w:hint="eastAsia"/>
          <w:sz w:val="18"/>
          <w:szCs w:val="18"/>
        </w:rPr>
        <w:t>管</w:t>
      </w:r>
      <w:r>
        <w:rPr>
          <w:sz w:val="18"/>
          <w:szCs w:val="18"/>
        </w:rPr>
        <w:t>-</w:t>
      </w:r>
      <w:r w:rsidRPr="00A34551">
        <w:rPr>
          <w:rFonts w:hint="eastAsia"/>
          <w:sz w:val="18"/>
          <w:szCs w:val="18"/>
        </w:rPr>
        <w:t>会诊次</w:t>
      </w:r>
      <w:r w:rsidRPr="00A34551">
        <w:rPr>
          <w:sz w:val="18"/>
          <w:szCs w:val="18"/>
        </w:rPr>
        <w:t>数</w:t>
      </w:r>
      <w:r w:rsidRPr="00A34551">
        <w:rPr>
          <w:rFonts w:hint="eastAsia"/>
          <w:sz w:val="18"/>
          <w:szCs w:val="18"/>
        </w:rPr>
        <w:t>分析</w:t>
      </w:r>
    </w:p>
    <w:p w14:paraId="4E898E96" w14:textId="77777777" w:rsidR="00FB504A" w:rsidDel="00FD0870" w:rsidRDefault="00FB504A" w:rsidP="00FB504A">
      <w:pPr>
        <w:pStyle w:val="a6"/>
        <w:ind w:left="360" w:firstLineChars="0" w:firstLine="0"/>
        <w:jc w:val="left"/>
        <w:rPr>
          <w:del w:id="68" w:author="Administrator" w:date="2017-12-25T13:25:00Z"/>
        </w:rPr>
      </w:pPr>
    </w:p>
    <w:p w14:paraId="65774E19" w14:textId="77777777" w:rsidR="00BC789D" w:rsidRDefault="00BC789D">
      <w:pPr>
        <w:pPrChange w:id="69" w:author="Administrator" w:date="2017-12-25T13:26:00Z">
          <w:pPr>
            <w:pStyle w:val="a6"/>
            <w:ind w:left="360" w:firstLineChars="0" w:firstLine="0"/>
            <w:jc w:val="left"/>
          </w:pPr>
        </w:pPrChange>
      </w:pPr>
      <w:r>
        <w:rPr>
          <w:rFonts w:hint="eastAsia"/>
        </w:rPr>
        <w:t>2</w:t>
      </w:r>
      <w:r>
        <w:rPr>
          <w:rFonts w:hint="eastAsia"/>
        </w:rPr>
        <w:t>）病种分析：</w:t>
      </w:r>
    </w:p>
    <w:p w14:paraId="2CFC0ADF" w14:textId="5EEBC494" w:rsidR="00BC789D" w:rsidRDefault="00204C55">
      <w:pPr>
        <w:pStyle w:val="a6"/>
        <w:ind w:left="360" w:firstLineChars="0" w:firstLine="0"/>
        <w:jc w:val="left"/>
      </w:pPr>
      <w:r>
        <w:rPr>
          <w:rFonts w:hint="eastAsia"/>
        </w:rPr>
        <w:t>选择</w:t>
      </w:r>
      <w:r>
        <w:t>国家（</w:t>
      </w:r>
      <w:r>
        <w:rPr>
          <w:rFonts w:hint="eastAsia"/>
        </w:rPr>
        <w:t>有</w:t>
      </w:r>
      <w:r w:rsidR="00166320">
        <w:rPr>
          <w:rFonts w:hint="eastAsia"/>
        </w:rPr>
        <w:t>全部</w:t>
      </w:r>
      <w:r>
        <w:t>选项）</w:t>
      </w:r>
      <w:r>
        <w:rPr>
          <w:rFonts w:hint="eastAsia"/>
        </w:rPr>
        <w:t>，</w:t>
      </w:r>
      <w:ins w:id="70" w:author="Administrator" w:date="2017-12-25T13:26:00Z">
        <w:r w:rsidR="002A630A">
          <w:rPr>
            <w:rFonts w:hint="eastAsia"/>
          </w:rPr>
          <w:t>通过</w:t>
        </w:r>
        <w:r w:rsidR="002A630A">
          <w:t>日历表选择开始日期和结束日期</w:t>
        </w:r>
        <w:r w:rsidR="002A630A">
          <w:rPr>
            <w:rFonts w:hint="eastAsia"/>
          </w:rPr>
          <w:t>，</w:t>
        </w:r>
      </w:ins>
      <w:del w:id="71" w:author="Administrator" w:date="2017-12-25T13:26:00Z">
        <w:r w:rsidR="00BC789D" w:rsidDel="002A630A">
          <w:rPr>
            <w:rFonts w:hint="eastAsia"/>
          </w:rPr>
          <w:delText>选择</w:delText>
        </w:r>
        <w:r w:rsidR="00BC789D" w:rsidDel="002A630A">
          <w:delText>年</w:delText>
        </w:r>
        <w:r w:rsidR="00BC789D" w:rsidDel="002A630A">
          <w:rPr>
            <w:rFonts w:hint="eastAsia"/>
          </w:rPr>
          <w:delText>和</w:delText>
        </w:r>
        <w:r w:rsidR="00BC789D" w:rsidDel="002A630A">
          <w:delText>月</w:delText>
        </w:r>
        <w:r w:rsidR="00BC789D" w:rsidDel="002A630A">
          <w:rPr>
            <w:rFonts w:hint="eastAsia"/>
          </w:rPr>
          <w:delText>，</w:delText>
        </w:r>
        <w:r w:rsidR="00BC789D" w:rsidDel="002A630A">
          <w:delText>点击</w:delText>
        </w:r>
        <w:r w:rsidR="00BC789D" w:rsidDel="002A630A">
          <w:rPr>
            <w:rFonts w:hint="eastAsia"/>
          </w:rPr>
          <w:delText>“</w:delText>
        </w:r>
        <w:r w:rsidR="00BC789D" w:rsidDel="002A630A">
          <w:delText>查询</w:delText>
        </w:r>
        <w:r w:rsidR="00BC789D" w:rsidDel="002A630A">
          <w:rPr>
            <w:rFonts w:hint="eastAsia"/>
          </w:rPr>
          <w:delText>”按钮，</w:delText>
        </w:r>
      </w:del>
      <w:r w:rsidR="00BC789D">
        <w:rPr>
          <w:rFonts w:hint="eastAsia"/>
        </w:rPr>
        <w:t>显示</w:t>
      </w:r>
      <w:r>
        <w:t>某（</w:t>
      </w:r>
      <w:r>
        <w:rPr>
          <w:rFonts w:hint="eastAsia"/>
        </w:rPr>
        <w:t>或</w:t>
      </w:r>
      <w:r>
        <w:t>所有）国家</w:t>
      </w:r>
      <w:r>
        <w:rPr>
          <w:rFonts w:hint="eastAsia"/>
        </w:rPr>
        <w:t>所有患者</w:t>
      </w:r>
      <w:r w:rsidR="00BC789D">
        <w:rPr>
          <w:rFonts w:hint="eastAsia"/>
        </w:rPr>
        <w:t>该</w:t>
      </w:r>
      <w:ins w:id="72" w:author="Administrator" w:date="2017-12-25T13:26:00Z">
        <w:r w:rsidR="002A630A">
          <w:rPr>
            <w:rFonts w:hint="eastAsia"/>
          </w:rPr>
          <w:t>时间</w:t>
        </w:r>
        <w:r w:rsidR="002A630A">
          <w:t>段内</w:t>
        </w:r>
      </w:ins>
      <w:del w:id="73" w:author="Administrator" w:date="2017-12-25T13:26:00Z">
        <w:r w:rsidR="00BC789D" w:rsidDel="002A630A">
          <w:rPr>
            <w:rFonts w:hint="eastAsia"/>
          </w:rPr>
          <w:delText>年</w:delText>
        </w:r>
        <w:r w:rsidR="00BC789D" w:rsidDel="002A630A">
          <w:delText>月</w:delText>
        </w:r>
      </w:del>
      <w:r w:rsidR="00BC789D">
        <w:rPr>
          <w:rFonts w:hint="eastAsia"/>
        </w:rPr>
        <w:t>的各病种</w:t>
      </w:r>
      <w:r w:rsidR="00BC789D">
        <w:t>会诊</w:t>
      </w:r>
      <w:r w:rsidR="00BC789D">
        <w:rPr>
          <w:rFonts w:hint="eastAsia"/>
        </w:rPr>
        <w:t>成功个</w:t>
      </w:r>
      <w:r w:rsidR="00BC789D">
        <w:t>数</w:t>
      </w:r>
      <w:r w:rsidR="00BC789D">
        <w:rPr>
          <w:rFonts w:hint="eastAsia"/>
        </w:rPr>
        <w:t>（会诊</w:t>
      </w:r>
      <w:r w:rsidR="00BC789D">
        <w:t>状态为</w:t>
      </w:r>
      <w:r w:rsidR="00BC789D">
        <w:rPr>
          <w:rFonts w:hint="eastAsia"/>
        </w:rPr>
        <w:t>已完成）、各病种会诊</w:t>
      </w:r>
      <w:r w:rsidR="00BC789D">
        <w:t>失败</w:t>
      </w:r>
      <w:r w:rsidR="00BC789D">
        <w:rPr>
          <w:rFonts w:hint="eastAsia"/>
        </w:rPr>
        <w:t>个</w:t>
      </w:r>
      <w:r w:rsidR="00BC789D">
        <w:t>数</w:t>
      </w:r>
      <w:r w:rsidR="00BC789D">
        <w:rPr>
          <w:rFonts w:hint="eastAsia"/>
        </w:rPr>
        <w:t>（会诊</w:t>
      </w:r>
      <w:r w:rsidR="00BC789D">
        <w:t>状态为</w:t>
      </w:r>
      <w:r w:rsidR="00BC789D">
        <w:rPr>
          <w:rFonts w:hint="eastAsia"/>
        </w:rPr>
        <w:t>已失效）和各病种</w:t>
      </w:r>
      <w:r w:rsidR="00BC789D">
        <w:t>会诊总</w:t>
      </w:r>
      <w:r w:rsidR="00BC789D">
        <w:rPr>
          <w:rFonts w:hint="eastAsia"/>
        </w:rPr>
        <w:t>个</w:t>
      </w:r>
      <w:r w:rsidR="00BC789D">
        <w:t>数</w:t>
      </w:r>
      <w:r w:rsidR="00D81F0D">
        <w:rPr>
          <w:rFonts w:hint="eastAsia"/>
        </w:rPr>
        <w:t>。</w:t>
      </w:r>
      <w:ins w:id="74" w:author="Administrator" w:date="2017-12-25T13:27:00Z">
        <w:r w:rsidR="002A630A">
          <w:t>默认显示</w:t>
        </w:r>
        <w:r w:rsidR="002A630A">
          <w:rPr>
            <w:rFonts w:hint="eastAsia"/>
          </w:rPr>
          <w:t>所有</w:t>
        </w:r>
        <w:r w:rsidR="002A630A">
          <w:t>国家</w:t>
        </w:r>
      </w:ins>
      <w:ins w:id="75" w:author="Administrator" w:date="2017-12-25T13:34:00Z">
        <w:r w:rsidR="00FB504A">
          <w:rPr>
            <w:rFonts w:hint="eastAsia"/>
          </w:rPr>
          <w:t>最近</w:t>
        </w:r>
      </w:ins>
      <w:ins w:id="76" w:author="Administrator" w:date="2017-12-25T13:27:00Z">
        <w:r w:rsidR="002A630A">
          <w:t>一</w:t>
        </w:r>
        <w:r w:rsidR="002A630A">
          <w:rPr>
            <w:rFonts w:hint="eastAsia"/>
          </w:rPr>
          <w:t>个</w:t>
        </w:r>
        <w:r w:rsidR="002A630A">
          <w:t>月的统计结果。</w:t>
        </w:r>
      </w:ins>
      <w:r w:rsidR="00BC789D">
        <w:rPr>
          <w:rFonts w:hint="eastAsia"/>
        </w:rPr>
        <w:t>线</w:t>
      </w:r>
      <w:r w:rsidR="00BC789D">
        <w:t>形图显示</w:t>
      </w:r>
      <w:r w:rsidR="00BC789D">
        <w:rPr>
          <w:rFonts w:hint="eastAsia"/>
        </w:rPr>
        <w:t>，</w:t>
      </w:r>
      <w:r w:rsidR="00BC789D">
        <w:t>横轴是</w:t>
      </w:r>
      <w:r w:rsidR="00BC789D">
        <w:rPr>
          <w:rFonts w:hint="eastAsia"/>
        </w:rPr>
        <w:t>病种</w:t>
      </w:r>
      <w:r w:rsidR="00BC789D">
        <w:t>，纵轴是</w:t>
      </w:r>
      <w:r w:rsidR="00BC789D">
        <w:rPr>
          <w:rFonts w:hint="eastAsia"/>
        </w:rPr>
        <w:t>个</w:t>
      </w:r>
      <w:r w:rsidR="00BC789D">
        <w:t>数</w:t>
      </w:r>
      <w:r w:rsidR="00D81F0D">
        <w:rPr>
          <w:rFonts w:hint="eastAsia"/>
        </w:rPr>
        <w:t>，鼠标悬浮</w:t>
      </w:r>
      <w:r w:rsidR="00D81F0D">
        <w:t>在各节点</w:t>
      </w:r>
      <w:r w:rsidR="00D81F0D">
        <w:rPr>
          <w:rFonts w:hint="eastAsia"/>
        </w:rPr>
        <w:t>需要显示统计详情</w:t>
      </w:r>
      <w:r w:rsidR="00FB504A">
        <w:t>。</w:t>
      </w:r>
    </w:p>
    <w:p w14:paraId="7E662F56" w14:textId="794551F4" w:rsidR="00891FFB" w:rsidRDefault="00891FFB" w:rsidP="00891FFB">
      <w:pPr>
        <w:jc w:val="left"/>
      </w:pPr>
      <w:r w:rsidRPr="00891FFB">
        <w:rPr>
          <w:noProof/>
        </w:rPr>
        <w:lastRenderedPageBreak/>
        <w:drawing>
          <wp:inline distT="0" distB="0" distL="0" distR="0" wp14:anchorId="32EC80D6" wp14:editId="32797948">
            <wp:extent cx="5274310" cy="4515212"/>
            <wp:effectExtent l="0" t="0" r="0" b="0"/>
            <wp:docPr id="47" name="图片 47" descr="C:\Users\Administrator\Desktop\医疗新增图片-1226\超管-统计分析-病种分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esktop\医疗新增图片-1226\超管-统计分析-病种分析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E9206" w14:textId="348A7B25" w:rsidR="00891FFB" w:rsidRPr="00891FFB" w:rsidRDefault="00891FFB" w:rsidP="00891FFB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超</w:t>
      </w:r>
      <w:r w:rsidRPr="00891FFB">
        <w:rPr>
          <w:rFonts w:hint="eastAsia"/>
          <w:sz w:val="18"/>
          <w:szCs w:val="18"/>
        </w:rPr>
        <w:t>管</w:t>
      </w:r>
      <w:r w:rsidRPr="00891FFB">
        <w:rPr>
          <w:sz w:val="18"/>
          <w:szCs w:val="18"/>
        </w:rPr>
        <w:t>-</w:t>
      </w:r>
      <w:r w:rsidRPr="00891FFB">
        <w:rPr>
          <w:rFonts w:hint="eastAsia"/>
          <w:sz w:val="18"/>
          <w:szCs w:val="18"/>
        </w:rPr>
        <w:t>病种分析</w:t>
      </w:r>
    </w:p>
    <w:p w14:paraId="04D8593F" w14:textId="77777777" w:rsidR="00FB504A" w:rsidDel="002A630A" w:rsidRDefault="00FB504A" w:rsidP="00FB504A">
      <w:pPr>
        <w:pStyle w:val="a6"/>
        <w:ind w:left="360" w:firstLineChars="0" w:firstLine="0"/>
        <w:jc w:val="left"/>
        <w:rPr>
          <w:del w:id="77" w:author="Administrator" w:date="2017-12-25T13:27:00Z"/>
        </w:rPr>
      </w:pPr>
    </w:p>
    <w:p w14:paraId="6EF33971" w14:textId="316FF5D4" w:rsidR="00D36DA4" w:rsidRDefault="00BC789D">
      <w:pPr>
        <w:pPrChange w:id="78" w:author="Administrator" w:date="2017-12-25T13:27:00Z">
          <w:pPr>
            <w:pStyle w:val="a6"/>
            <w:ind w:left="360" w:firstLineChars="0" w:firstLine="0"/>
            <w:jc w:val="left"/>
          </w:pPr>
        </w:pPrChange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36DA4">
        <w:rPr>
          <w:rFonts w:hint="eastAsia"/>
        </w:rPr>
        <w:t>营业额分析</w:t>
      </w:r>
      <w:r w:rsidR="00D36DA4">
        <w:t>：</w:t>
      </w:r>
    </w:p>
    <w:p w14:paraId="4CA6B60A" w14:textId="1EB87D59" w:rsidR="00E51EEC" w:rsidRDefault="00D36DA4" w:rsidP="00E51EEC">
      <w:pPr>
        <w:pStyle w:val="a6"/>
        <w:ind w:left="360" w:firstLineChars="0" w:firstLine="0"/>
        <w:jc w:val="left"/>
      </w:pPr>
      <w:r>
        <w:rPr>
          <w:rFonts w:hint="eastAsia"/>
        </w:rPr>
        <w:t>该页有</w:t>
      </w:r>
      <w:r>
        <w:t>两个标签页</w:t>
      </w:r>
      <w:r>
        <w:rPr>
          <w:rFonts w:hint="eastAsia"/>
        </w:rPr>
        <w:t>：</w:t>
      </w:r>
      <w:r>
        <w:t>银联在线</w:t>
      </w:r>
      <w:r>
        <w:rPr>
          <w:rFonts w:hint="eastAsia"/>
        </w:rPr>
        <w:t>支付</w:t>
      </w:r>
      <w:r>
        <w:t>和</w:t>
      </w:r>
      <w:r>
        <w:rPr>
          <w:rFonts w:hint="eastAsia"/>
        </w:rPr>
        <w:t>P</w:t>
      </w:r>
      <w:r>
        <w:t>ayPal</w:t>
      </w:r>
      <w:r>
        <w:rPr>
          <w:rFonts w:hint="eastAsia"/>
        </w:rPr>
        <w:t>支付</w:t>
      </w:r>
      <w:r>
        <w:t>。</w:t>
      </w:r>
      <w:r>
        <w:rPr>
          <w:rFonts w:hint="eastAsia"/>
        </w:rPr>
        <w:t>两种付款</w:t>
      </w:r>
      <w:r>
        <w:t>方式</w:t>
      </w:r>
      <w:r>
        <w:rPr>
          <w:rFonts w:hint="eastAsia"/>
        </w:rPr>
        <w:t>标签</w:t>
      </w:r>
      <w:r>
        <w:t>页中，</w:t>
      </w:r>
      <w:r w:rsidR="00C67B90">
        <w:rPr>
          <w:rFonts w:hint="eastAsia"/>
        </w:rPr>
        <w:t>选择</w:t>
      </w:r>
      <w:r w:rsidR="00C67B90">
        <w:t>国家（</w:t>
      </w:r>
      <w:r w:rsidR="00C67B90">
        <w:rPr>
          <w:rFonts w:hint="eastAsia"/>
        </w:rPr>
        <w:t>有全部</w:t>
      </w:r>
      <w:r w:rsidR="00C67B90">
        <w:t>选项）</w:t>
      </w:r>
      <w:r w:rsidR="00C67B90">
        <w:rPr>
          <w:rFonts w:hint="eastAsia"/>
        </w:rPr>
        <w:t>，</w:t>
      </w:r>
      <w:ins w:id="79" w:author="Administrator" w:date="2017-12-25T13:27:00Z">
        <w:r w:rsidR="00F07DD8">
          <w:rPr>
            <w:rFonts w:hint="eastAsia"/>
          </w:rPr>
          <w:t>通过</w:t>
        </w:r>
        <w:r w:rsidR="00F07DD8">
          <w:t>日历表选择开始日期和结束日期</w:t>
        </w:r>
        <w:r w:rsidR="00F07DD8">
          <w:rPr>
            <w:rFonts w:hint="eastAsia"/>
          </w:rPr>
          <w:t>，</w:t>
        </w:r>
      </w:ins>
      <w:del w:id="80" w:author="Administrator" w:date="2017-12-25T13:27:00Z">
        <w:r w:rsidDel="00F07DD8">
          <w:rPr>
            <w:rFonts w:hint="eastAsia"/>
          </w:rPr>
          <w:delText>选择</w:delText>
        </w:r>
        <w:r w:rsidDel="00F07DD8">
          <w:delText>年</w:delText>
        </w:r>
        <w:r w:rsidDel="00F07DD8">
          <w:rPr>
            <w:rFonts w:hint="eastAsia"/>
          </w:rPr>
          <w:delText>和</w:delText>
        </w:r>
        <w:r w:rsidDel="00F07DD8">
          <w:delText>月</w:delText>
        </w:r>
        <w:r w:rsidDel="00F07DD8">
          <w:rPr>
            <w:rFonts w:hint="eastAsia"/>
          </w:rPr>
          <w:delText>，</w:delText>
        </w:r>
        <w:r w:rsidDel="00F07DD8">
          <w:delText>点击</w:delText>
        </w:r>
        <w:r w:rsidDel="00F07DD8">
          <w:rPr>
            <w:rFonts w:hint="eastAsia"/>
          </w:rPr>
          <w:delText>“</w:delText>
        </w:r>
        <w:r w:rsidDel="00F07DD8">
          <w:delText>查询</w:delText>
        </w:r>
        <w:r w:rsidDel="00F07DD8">
          <w:rPr>
            <w:rFonts w:hint="eastAsia"/>
          </w:rPr>
          <w:delText>”按钮，</w:delText>
        </w:r>
      </w:del>
      <w:r>
        <w:rPr>
          <w:rFonts w:hint="eastAsia"/>
        </w:rPr>
        <w:t>显示</w:t>
      </w:r>
      <w:r w:rsidR="00C67B90">
        <w:t>某（</w:t>
      </w:r>
      <w:r w:rsidR="00C67B90">
        <w:rPr>
          <w:rFonts w:hint="eastAsia"/>
        </w:rPr>
        <w:t>或</w:t>
      </w:r>
      <w:r w:rsidR="00C67B90">
        <w:t>所有）国家</w:t>
      </w:r>
      <w:r>
        <w:rPr>
          <w:rFonts w:hint="eastAsia"/>
        </w:rPr>
        <w:t>该</w:t>
      </w:r>
      <w:del w:id="81" w:author="Administrator" w:date="2017-12-25T13:28:00Z">
        <w:r w:rsidDel="00F07DD8">
          <w:rPr>
            <w:rFonts w:hint="eastAsia"/>
          </w:rPr>
          <w:delText>年</w:delText>
        </w:r>
        <w:r w:rsidDel="00F07DD8">
          <w:delText>月</w:delText>
        </w:r>
      </w:del>
      <w:ins w:id="82" w:author="Administrator" w:date="2017-12-25T13:28:00Z">
        <w:r w:rsidR="00F07DD8">
          <w:rPr>
            <w:rFonts w:hint="eastAsia"/>
          </w:rPr>
          <w:t>时间段</w:t>
        </w:r>
        <w:r w:rsidR="00F07DD8">
          <w:t>内</w:t>
        </w:r>
      </w:ins>
      <w:r>
        <w:rPr>
          <w:rFonts w:hint="eastAsia"/>
        </w:rPr>
        <w:t>的</w:t>
      </w:r>
      <w:r w:rsidR="005C2A30">
        <w:rPr>
          <w:rFonts w:hint="eastAsia"/>
        </w:rPr>
        <w:t>净收入</w:t>
      </w:r>
      <w:r w:rsidR="005C2A30">
        <w:t>、</w:t>
      </w:r>
      <w:r w:rsidR="005C2A30">
        <w:rPr>
          <w:rFonts w:hint="eastAsia"/>
        </w:rPr>
        <w:t>总收入和退款，</w:t>
      </w:r>
      <w:r w:rsidR="005C2A30">
        <w:t>净收入</w:t>
      </w:r>
      <w:r w:rsidR="005C2A30">
        <w:rPr>
          <w:rFonts w:hint="eastAsia"/>
        </w:rPr>
        <w:t>=</w:t>
      </w:r>
      <w:r w:rsidR="005C2A30">
        <w:rPr>
          <w:rFonts w:hint="eastAsia"/>
        </w:rPr>
        <w:t>总</w:t>
      </w:r>
      <w:r w:rsidR="005C2A30">
        <w:t>收入</w:t>
      </w:r>
      <w:r w:rsidR="005C2A30">
        <w:t>-</w:t>
      </w:r>
      <w:r w:rsidR="005C2A30">
        <w:t>退款</w:t>
      </w:r>
      <w:r w:rsidR="005C2A30">
        <w:rPr>
          <w:rFonts w:hint="eastAsia"/>
        </w:rPr>
        <w:t>，</w:t>
      </w:r>
      <w:r w:rsidR="005C2A30">
        <w:t>其中</w:t>
      </w:r>
      <w:r w:rsidR="005C2A30">
        <w:rPr>
          <w:rFonts w:hint="eastAsia"/>
        </w:rPr>
        <w:t>总收入</w:t>
      </w:r>
      <w:r w:rsidR="005C2A30">
        <w:t>为患者</w:t>
      </w:r>
      <w:r w:rsidR="005C2A30">
        <w:rPr>
          <w:rFonts w:hint="eastAsia"/>
        </w:rPr>
        <w:t>实际</w:t>
      </w:r>
      <w:r w:rsidR="005C2A30">
        <w:t>支付的会诊费</w:t>
      </w:r>
      <w:ins w:id="83" w:author="Administrator" w:date="2017-12-25T13:28:00Z">
        <w:r w:rsidR="00F07DD8">
          <w:rPr>
            <w:rFonts w:hint="eastAsia"/>
          </w:rPr>
          <w:t>，</w:t>
        </w:r>
        <w:r w:rsidR="00F07DD8">
          <w:t>默认显示</w:t>
        </w:r>
      </w:ins>
      <w:ins w:id="84" w:author="Administrator" w:date="2017-12-25T13:27:00Z">
        <w:r w:rsidR="009A7158">
          <w:rPr>
            <w:rFonts w:hint="eastAsia"/>
          </w:rPr>
          <w:t>所有</w:t>
        </w:r>
        <w:r w:rsidR="009A7158">
          <w:t>国家</w:t>
        </w:r>
      </w:ins>
      <w:ins w:id="85" w:author="Administrator" w:date="2017-12-25T13:35:00Z">
        <w:r w:rsidR="00FB504A">
          <w:rPr>
            <w:rFonts w:hint="eastAsia"/>
          </w:rPr>
          <w:t>最近</w:t>
        </w:r>
      </w:ins>
      <w:ins w:id="86" w:author="Administrator" w:date="2017-12-25T13:28:00Z">
        <w:r w:rsidR="00F07DD8">
          <w:t>一</w:t>
        </w:r>
        <w:r w:rsidR="00F07DD8">
          <w:rPr>
            <w:rFonts w:hint="eastAsia"/>
          </w:rPr>
          <w:t>个</w:t>
        </w:r>
        <w:r w:rsidR="00F07DD8">
          <w:t>月的统计结果</w:t>
        </w:r>
      </w:ins>
      <w:del w:id="87" w:author="Administrator" w:date="2017-12-25T13:28:00Z">
        <w:r w:rsidR="005C2A30" w:rsidDel="00F07DD8">
          <w:rPr>
            <w:rFonts w:hint="eastAsia"/>
          </w:rPr>
          <w:delText>。</w:delText>
        </w:r>
        <w:r w:rsidDel="00F07DD8">
          <w:rPr>
            <w:rFonts w:hint="eastAsia"/>
          </w:rPr>
          <w:delText>线</w:delText>
        </w:r>
        <w:r w:rsidDel="00F07DD8">
          <w:delText>形图显示</w:delText>
        </w:r>
        <w:r w:rsidDel="00F07DD8">
          <w:rPr>
            <w:rFonts w:hint="eastAsia"/>
          </w:rPr>
          <w:delText>，</w:delText>
        </w:r>
        <w:r w:rsidDel="00F07DD8">
          <w:delText>横轴是</w:delText>
        </w:r>
        <w:r w:rsidDel="00F07DD8">
          <w:rPr>
            <w:rFonts w:hint="eastAsia"/>
          </w:rPr>
          <w:delText>年月</w:delText>
        </w:r>
        <w:r w:rsidDel="00F07DD8">
          <w:delText>，纵轴是</w:delText>
        </w:r>
        <w:r w:rsidR="005C2A30" w:rsidDel="00F07DD8">
          <w:rPr>
            <w:rFonts w:hint="eastAsia"/>
          </w:rPr>
          <w:delText>金额</w:delText>
        </w:r>
      </w:del>
      <w:r>
        <w:rPr>
          <w:rFonts w:hint="eastAsia"/>
        </w:rPr>
        <w:t>。</w:t>
      </w:r>
      <w:r w:rsidR="005C2A30">
        <w:t>银联在线</w:t>
      </w:r>
      <w:r w:rsidR="005C2A30">
        <w:rPr>
          <w:rFonts w:hint="eastAsia"/>
        </w:rPr>
        <w:t>支付标签</w:t>
      </w:r>
      <w:r w:rsidR="005C2A30">
        <w:t>页中金额为人民币￥，</w:t>
      </w:r>
      <w:r w:rsidR="005C2A30">
        <w:rPr>
          <w:rFonts w:hint="eastAsia"/>
        </w:rPr>
        <w:t>P</w:t>
      </w:r>
      <w:r w:rsidR="005C2A30">
        <w:t>ayPal</w:t>
      </w:r>
      <w:r w:rsidR="005C2A30">
        <w:rPr>
          <w:rFonts w:hint="eastAsia"/>
        </w:rPr>
        <w:t>支付标签</w:t>
      </w:r>
      <w:r w:rsidR="005C2A30">
        <w:t>页中金额为</w:t>
      </w:r>
      <w:r w:rsidR="005C2A30">
        <w:rPr>
          <w:rFonts w:hint="eastAsia"/>
        </w:rPr>
        <w:t>美元</w:t>
      </w:r>
      <w:r w:rsidR="005C2A30">
        <w:rPr>
          <w:rFonts w:hint="eastAsia"/>
        </w:rPr>
        <w:t>$</w:t>
      </w:r>
      <w:r w:rsidR="005C2A30">
        <w:rPr>
          <w:rFonts w:hint="eastAsia"/>
        </w:rPr>
        <w:t>。</w:t>
      </w:r>
      <w:r w:rsidR="00E37676">
        <w:rPr>
          <w:rFonts w:hint="eastAsia"/>
        </w:rPr>
        <w:t>柱</w:t>
      </w:r>
      <w:r w:rsidR="00E37676">
        <w:t>形图显示</w:t>
      </w:r>
      <w:r w:rsidR="00E37676">
        <w:rPr>
          <w:rFonts w:hint="eastAsia"/>
        </w:rPr>
        <w:t>，</w:t>
      </w:r>
      <w:r w:rsidR="00E37676">
        <w:t>横轴是</w:t>
      </w:r>
      <w:r w:rsidR="00E37676">
        <w:rPr>
          <w:rFonts w:hint="eastAsia"/>
        </w:rPr>
        <w:t>净收入</w:t>
      </w:r>
      <w:r w:rsidR="00E37676">
        <w:t>、</w:t>
      </w:r>
      <w:r w:rsidR="00E37676">
        <w:rPr>
          <w:rFonts w:hint="eastAsia"/>
        </w:rPr>
        <w:t>总收入和退款</w:t>
      </w:r>
      <w:r w:rsidR="00E37676">
        <w:t>，纵轴是</w:t>
      </w:r>
      <w:r w:rsidR="00E37676">
        <w:rPr>
          <w:rFonts w:hint="eastAsia"/>
        </w:rPr>
        <w:t>金额，鼠标悬浮</w:t>
      </w:r>
      <w:r w:rsidR="00E37676">
        <w:t>在各节点</w:t>
      </w:r>
      <w:r w:rsidR="00E37676">
        <w:rPr>
          <w:rFonts w:hint="eastAsia"/>
        </w:rPr>
        <w:t>需要显示统计详情</w:t>
      </w:r>
      <w:r w:rsidR="00E37676">
        <w:t>。</w:t>
      </w:r>
    </w:p>
    <w:p w14:paraId="68C2AD44" w14:textId="3B74E02F" w:rsidR="00891FFB" w:rsidRDefault="00891FFB" w:rsidP="00891FFB">
      <w:pPr>
        <w:jc w:val="left"/>
      </w:pPr>
      <w:r w:rsidRPr="00891FFB">
        <w:rPr>
          <w:noProof/>
        </w:rPr>
        <w:lastRenderedPageBreak/>
        <w:drawing>
          <wp:inline distT="0" distB="0" distL="0" distR="0" wp14:anchorId="3D18B73C" wp14:editId="2A2E64DB">
            <wp:extent cx="5274310" cy="4515212"/>
            <wp:effectExtent l="0" t="0" r="0" b="0"/>
            <wp:docPr id="48" name="图片 48" descr="C:\Users\Administrator\Desktop\医疗新增图片-1226\超管-统计分析-营业额分析-银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医疗新增图片-1226\超管-统计分析-营业额分析-银联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F881" w14:textId="4DBECAFF" w:rsidR="00891FFB" w:rsidRDefault="00891FFB" w:rsidP="00891FFB">
      <w:pPr>
        <w:jc w:val="center"/>
        <w:rPr>
          <w:sz w:val="18"/>
          <w:szCs w:val="18"/>
        </w:rPr>
      </w:pPr>
      <w:r w:rsidRPr="00891FFB">
        <w:rPr>
          <w:rFonts w:hint="eastAsia"/>
          <w:sz w:val="18"/>
          <w:szCs w:val="18"/>
        </w:rPr>
        <w:t>银联</w:t>
      </w:r>
      <w:r w:rsidRPr="00891FFB">
        <w:rPr>
          <w:sz w:val="18"/>
          <w:szCs w:val="18"/>
        </w:rPr>
        <w:t>在线支付</w:t>
      </w:r>
    </w:p>
    <w:p w14:paraId="415B9F18" w14:textId="48F50962" w:rsidR="00891FFB" w:rsidRDefault="00891FFB" w:rsidP="00891FFB">
      <w:pPr>
        <w:rPr>
          <w:sz w:val="18"/>
          <w:szCs w:val="18"/>
        </w:rPr>
      </w:pPr>
      <w:r w:rsidRPr="00891FFB">
        <w:rPr>
          <w:noProof/>
          <w:sz w:val="18"/>
          <w:szCs w:val="18"/>
        </w:rPr>
        <w:lastRenderedPageBreak/>
        <w:drawing>
          <wp:inline distT="0" distB="0" distL="0" distR="0" wp14:anchorId="2E7A0BDB" wp14:editId="7BF2F4CF">
            <wp:extent cx="5274310" cy="4515212"/>
            <wp:effectExtent l="0" t="0" r="0" b="0"/>
            <wp:docPr id="49" name="图片 49" descr="C:\Users\Administrator\Desktop\医疗新增图片-1226\超管-统计分析-营业额分析-payp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医疗新增图片-1226\超管-统计分析-营业额分析-paypal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692ED" w14:textId="03CB97C8" w:rsidR="00891FFB" w:rsidRPr="00891FFB" w:rsidRDefault="00891FFB" w:rsidP="00891FFB">
      <w:pPr>
        <w:jc w:val="center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ayPal</w:t>
      </w:r>
      <w:r>
        <w:rPr>
          <w:sz w:val="18"/>
          <w:szCs w:val="18"/>
        </w:rPr>
        <w:t>支付</w:t>
      </w:r>
    </w:p>
    <w:p w14:paraId="021A9FCF" w14:textId="0B9303E2" w:rsidR="00E51EEC" w:rsidRDefault="00E51EEC" w:rsidP="00E51EEC">
      <w:r>
        <w:t>~~~~~~~~~~~~~~~~~~~~~~~~~~~~~~~~~~~~~~~~~~~~~~~~~~~~~~~~~~~~~~~~~~~~~~~~~~~~~~~</w:t>
      </w:r>
    </w:p>
    <w:p w14:paraId="77496882" w14:textId="2161ED29" w:rsidR="00E51EEC" w:rsidRDefault="00E51EEC" w:rsidP="00E51EEC">
      <w:pPr>
        <w:jc w:val="left"/>
        <w:rPr>
          <w:b/>
        </w:rPr>
      </w:pPr>
      <w:r w:rsidRPr="00E51EEC">
        <w:rPr>
          <w:rFonts w:hint="eastAsia"/>
          <w:b/>
        </w:rPr>
        <w:t>会诊室</w:t>
      </w:r>
      <w:r w:rsidRPr="00E51EEC">
        <w:rPr>
          <w:b/>
        </w:rPr>
        <w:t>样式</w:t>
      </w:r>
      <w:r w:rsidRPr="00E51EEC">
        <w:rPr>
          <w:rFonts w:hint="eastAsia"/>
          <w:b/>
        </w:rPr>
        <w:t>更改</w:t>
      </w:r>
      <w:r w:rsidRPr="00E51EEC">
        <w:rPr>
          <w:b/>
        </w:rPr>
        <w:t>：</w:t>
      </w:r>
    </w:p>
    <w:p w14:paraId="535F76CC" w14:textId="7A5CDB2F" w:rsidR="00E51EEC" w:rsidRPr="00E51EEC" w:rsidRDefault="00E51EEC" w:rsidP="00E51EEC">
      <w:pPr>
        <w:jc w:val="left"/>
      </w:pPr>
      <w:r w:rsidRPr="00E51EEC">
        <w:rPr>
          <w:rFonts w:hint="eastAsia"/>
        </w:rPr>
        <w:t>视频</w:t>
      </w:r>
      <w:r w:rsidRPr="00E51EEC">
        <w:t>会诊区背景色更改如下：</w:t>
      </w:r>
    </w:p>
    <w:p w14:paraId="6E57980D" w14:textId="26DADE79" w:rsidR="00A01A3E" w:rsidRDefault="00E51EEC" w:rsidP="00E51EEC">
      <w:pPr>
        <w:pBdr>
          <w:bottom w:val="wave" w:sz="6" w:space="1" w:color="auto"/>
        </w:pBdr>
        <w:jc w:val="left"/>
      </w:pPr>
      <w:r w:rsidRPr="00E51EEC">
        <w:rPr>
          <w:noProof/>
        </w:rPr>
        <w:lastRenderedPageBreak/>
        <w:drawing>
          <wp:inline distT="0" distB="0" distL="0" distR="0" wp14:anchorId="4F7C90A6" wp14:editId="4944117B">
            <wp:extent cx="5274310" cy="3673703"/>
            <wp:effectExtent l="0" t="0" r="0" b="0"/>
            <wp:docPr id="20" name="图片 20" descr="C:\Users\Administrator\Desktop\医疗新增图片-1226\会诊室-黑背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医疗新增图片-1226\会诊室-黑背景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888A" w14:textId="11259236" w:rsidR="007427B5" w:rsidRPr="00E37676" w:rsidRDefault="007427B5" w:rsidP="00E51EEC">
      <w:pPr>
        <w:jc w:val="left"/>
        <w:rPr>
          <w:rFonts w:hint="eastAsia"/>
        </w:rPr>
      </w:pPr>
      <w:r>
        <w:rPr>
          <w:rFonts w:hint="eastAsia"/>
        </w:rPr>
        <w:t>目前还差</w:t>
      </w:r>
      <w:r>
        <w:t>退款部分的</w:t>
      </w:r>
      <w:r>
        <w:rPr>
          <w:rFonts w:hint="eastAsia"/>
        </w:rPr>
        <w:t>需求</w:t>
      </w:r>
      <w:r>
        <w:t>，该部分流程有更改。</w:t>
      </w:r>
      <w:bookmarkStart w:id="88" w:name="_GoBack"/>
      <w:bookmarkEnd w:id="88"/>
    </w:p>
    <w:sectPr w:rsidR="007427B5" w:rsidRPr="00E37676" w:rsidSect="00E749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5" w:author="Administrator" w:date="2017-12-25T15:36:00Z" w:initials="A">
    <w:p w14:paraId="288D7349" w14:textId="4FE7BE4B" w:rsidR="003F3064" w:rsidRDefault="003F3064">
      <w:pPr>
        <w:pStyle w:val="a8"/>
      </w:pPr>
      <w:r>
        <w:rPr>
          <w:rStyle w:val="a7"/>
        </w:rPr>
        <w:annotationRef/>
      </w:r>
      <w:r>
        <w:rPr>
          <w:rFonts w:hint="eastAsia"/>
        </w:rPr>
        <w:t>都需要</w:t>
      </w:r>
      <w:r>
        <w:t>图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88D734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014CC3" w14:textId="77777777" w:rsidR="00E07A5C" w:rsidRDefault="00E07A5C" w:rsidP="009160B3">
      <w:r>
        <w:separator/>
      </w:r>
    </w:p>
  </w:endnote>
  <w:endnote w:type="continuationSeparator" w:id="0">
    <w:p w14:paraId="21B5AF01" w14:textId="77777777" w:rsidR="00E07A5C" w:rsidRDefault="00E07A5C" w:rsidP="00916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17568E" w14:textId="77777777" w:rsidR="00E07A5C" w:rsidRDefault="00E07A5C" w:rsidP="009160B3">
      <w:r>
        <w:separator/>
      </w:r>
    </w:p>
  </w:footnote>
  <w:footnote w:type="continuationSeparator" w:id="0">
    <w:p w14:paraId="05A8EBC1" w14:textId="77777777" w:rsidR="00E07A5C" w:rsidRDefault="00E07A5C" w:rsidP="00916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EE08BB"/>
    <w:multiLevelType w:val="hybridMultilevel"/>
    <w:tmpl w:val="854081F2"/>
    <w:lvl w:ilvl="0" w:tplc="7182F812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28499A"/>
    <w:multiLevelType w:val="hybridMultilevel"/>
    <w:tmpl w:val="CA50F948"/>
    <w:lvl w:ilvl="0" w:tplc="3A86A98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FDE58D7"/>
    <w:multiLevelType w:val="hybridMultilevel"/>
    <w:tmpl w:val="98044E6E"/>
    <w:lvl w:ilvl="0" w:tplc="5C86ED6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D463C09"/>
    <w:multiLevelType w:val="hybridMultilevel"/>
    <w:tmpl w:val="3A844CC2"/>
    <w:lvl w:ilvl="0" w:tplc="83F261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DBB6FE3"/>
    <w:multiLevelType w:val="hybridMultilevel"/>
    <w:tmpl w:val="AC409240"/>
    <w:lvl w:ilvl="0" w:tplc="B1B28F3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6555D8"/>
    <w:rsid w:val="00030FCD"/>
    <w:rsid w:val="00042672"/>
    <w:rsid w:val="00051155"/>
    <w:rsid w:val="000551D0"/>
    <w:rsid w:val="00066429"/>
    <w:rsid w:val="000720AD"/>
    <w:rsid w:val="00073203"/>
    <w:rsid w:val="00075461"/>
    <w:rsid w:val="000B5162"/>
    <w:rsid w:val="000E5984"/>
    <w:rsid w:val="000F5847"/>
    <w:rsid w:val="000F65EF"/>
    <w:rsid w:val="00122C62"/>
    <w:rsid w:val="00130648"/>
    <w:rsid w:val="001403D3"/>
    <w:rsid w:val="00153127"/>
    <w:rsid w:val="001558A4"/>
    <w:rsid w:val="00163177"/>
    <w:rsid w:val="00163603"/>
    <w:rsid w:val="00166320"/>
    <w:rsid w:val="00174989"/>
    <w:rsid w:val="00175D28"/>
    <w:rsid w:val="00180625"/>
    <w:rsid w:val="00193AEC"/>
    <w:rsid w:val="00196522"/>
    <w:rsid w:val="001A2EA0"/>
    <w:rsid w:val="001A6660"/>
    <w:rsid w:val="001C2E91"/>
    <w:rsid w:val="001E3E71"/>
    <w:rsid w:val="001F6144"/>
    <w:rsid w:val="002021E6"/>
    <w:rsid w:val="00204C55"/>
    <w:rsid w:val="00210516"/>
    <w:rsid w:val="002131F1"/>
    <w:rsid w:val="00224479"/>
    <w:rsid w:val="00246B9D"/>
    <w:rsid w:val="00251B0B"/>
    <w:rsid w:val="0029211A"/>
    <w:rsid w:val="00294AFE"/>
    <w:rsid w:val="00295AF9"/>
    <w:rsid w:val="00297856"/>
    <w:rsid w:val="002A03E9"/>
    <w:rsid w:val="002A1279"/>
    <w:rsid w:val="002A5006"/>
    <w:rsid w:val="002A630A"/>
    <w:rsid w:val="002A7B3C"/>
    <w:rsid w:val="002D0DD0"/>
    <w:rsid w:val="002E482F"/>
    <w:rsid w:val="002F2BD1"/>
    <w:rsid w:val="002F3207"/>
    <w:rsid w:val="002F38F7"/>
    <w:rsid w:val="00305F44"/>
    <w:rsid w:val="00317568"/>
    <w:rsid w:val="00323756"/>
    <w:rsid w:val="00343597"/>
    <w:rsid w:val="00362F3C"/>
    <w:rsid w:val="003644FF"/>
    <w:rsid w:val="0037195B"/>
    <w:rsid w:val="003766F8"/>
    <w:rsid w:val="003848B7"/>
    <w:rsid w:val="00385483"/>
    <w:rsid w:val="003909EA"/>
    <w:rsid w:val="003B3233"/>
    <w:rsid w:val="003B4C0A"/>
    <w:rsid w:val="003C1483"/>
    <w:rsid w:val="003C64B3"/>
    <w:rsid w:val="003D1455"/>
    <w:rsid w:val="003D5FA6"/>
    <w:rsid w:val="003D7FDD"/>
    <w:rsid w:val="003E6274"/>
    <w:rsid w:val="003F3064"/>
    <w:rsid w:val="00410E3E"/>
    <w:rsid w:val="00413BEC"/>
    <w:rsid w:val="00434B11"/>
    <w:rsid w:val="00456E0D"/>
    <w:rsid w:val="00462ACE"/>
    <w:rsid w:val="00463FB9"/>
    <w:rsid w:val="00473DAF"/>
    <w:rsid w:val="00475A34"/>
    <w:rsid w:val="004868D1"/>
    <w:rsid w:val="004872A1"/>
    <w:rsid w:val="004A4426"/>
    <w:rsid w:val="004D2A39"/>
    <w:rsid w:val="004D5D4B"/>
    <w:rsid w:val="004E1BC1"/>
    <w:rsid w:val="004E4775"/>
    <w:rsid w:val="004E5960"/>
    <w:rsid w:val="004F09D2"/>
    <w:rsid w:val="004F38D5"/>
    <w:rsid w:val="004F4B47"/>
    <w:rsid w:val="004F6170"/>
    <w:rsid w:val="005168E8"/>
    <w:rsid w:val="00525C7D"/>
    <w:rsid w:val="0052797A"/>
    <w:rsid w:val="00543EAD"/>
    <w:rsid w:val="00546F6A"/>
    <w:rsid w:val="005527E9"/>
    <w:rsid w:val="005710B6"/>
    <w:rsid w:val="00582808"/>
    <w:rsid w:val="005874DF"/>
    <w:rsid w:val="00587A0B"/>
    <w:rsid w:val="0059603C"/>
    <w:rsid w:val="005A4A59"/>
    <w:rsid w:val="005A7848"/>
    <w:rsid w:val="005B2187"/>
    <w:rsid w:val="005B311A"/>
    <w:rsid w:val="005C2A30"/>
    <w:rsid w:val="005D0D94"/>
    <w:rsid w:val="005D2AD0"/>
    <w:rsid w:val="005E145E"/>
    <w:rsid w:val="00614F75"/>
    <w:rsid w:val="00620932"/>
    <w:rsid w:val="006251E4"/>
    <w:rsid w:val="00627063"/>
    <w:rsid w:val="00631C3E"/>
    <w:rsid w:val="00645479"/>
    <w:rsid w:val="0065043B"/>
    <w:rsid w:val="006555D8"/>
    <w:rsid w:val="00665B98"/>
    <w:rsid w:val="00671036"/>
    <w:rsid w:val="00690C89"/>
    <w:rsid w:val="006B3C4A"/>
    <w:rsid w:val="006B53D0"/>
    <w:rsid w:val="006D2B19"/>
    <w:rsid w:val="006D54A4"/>
    <w:rsid w:val="007029BF"/>
    <w:rsid w:val="0070424F"/>
    <w:rsid w:val="00706178"/>
    <w:rsid w:val="00710482"/>
    <w:rsid w:val="0072233D"/>
    <w:rsid w:val="007427B5"/>
    <w:rsid w:val="007479BC"/>
    <w:rsid w:val="00753E9F"/>
    <w:rsid w:val="007602F7"/>
    <w:rsid w:val="00763757"/>
    <w:rsid w:val="00767287"/>
    <w:rsid w:val="007B64B8"/>
    <w:rsid w:val="007F0196"/>
    <w:rsid w:val="00802CC6"/>
    <w:rsid w:val="008171E7"/>
    <w:rsid w:val="00822E64"/>
    <w:rsid w:val="00823168"/>
    <w:rsid w:val="00832D80"/>
    <w:rsid w:val="00840D80"/>
    <w:rsid w:val="008448C6"/>
    <w:rsid w:val="00852091"/>
    <w:rsid w:val="00872CEE"/>
    <w:rsid w:val="00875534"/>
    <w:rsid w:val="00885280"/>
    <w:rsid w:val="00885800"/>
    <w:rsid w:val="00887414"/>
    <w:rsid w:val="0089079F"/>
    <w:rsid w:val="00891FFB"/>
    <w:rsid w:val="0089489B"/>
    <w:rsid w:val="00896C84"/>
    <w:rsid w:val="008D3EC1"/>
    <w:rsid w:val="008E7A23"/>
    <w:rsid w:val="008F2290"/>
    <w:rsid w:val="00900A36"/>
    <w:rsid w:val="00905AA2"/>
    <w:rsid w:val="009129EB"/>
    <w:rsid w:val="00915293"/>
    <w:rsid w:val="009160B3"/>
    <w:rsid w:val="00923BF5"/>
    <w:rsid w:val="00925635"/>
    <w:rsid w:val="00932BBA"/>
    <w:rsid w:val="009470E8"/>
    <w:rsid w:val="00957015"/>
    <w:rsid w:val="00963E75"/>
    <w:rsid w:val="0097481E"/>
    <w:rsid w:val="00975B32"/>
    <w:rsid w:val="009A7158"/>
    <w:rsid w:val="009B01C9"/>
    <w:rsid w:val="009B6A9D"/>
    <w:rsid w:val="009B7B3F"/>
    <w:rsid w:val="00A01A3E"/>
    <w:rsid w:val="00A15337"/>
    <w:rsid w:val="00A15357"/>
    <w:rsid w:val="00A24D41"/>
    <w:rsid w:val="00A34551"/>
    <w:rsid w:val="00A433FD"/>
    <w:rsid w:val="00A53195"/>
    <w:rsid w:val="00A551AD"/>
    <w:rsid w:val="00A57A94"/>
    <w:rsid w:val="00A60186"/>
    <w:rsid w:val="00A65223"/>
    <w:rsid w:val="00A66E14"/>
    <w:rsid w:val="00A760F6"/>
    <w:rsid w:val="00A767F8"/>
    <w:rsid w:val="00A80198"/>
    <w:rsid w:val="00A92775"/>
    <w:rsid w:val="00A938F2"/>
    <w:rsid w:val="00AB00B5"/>
    <w:rsid w:val="00AB0230"/>
    <w:rsid w:val="00AC149A"/>
    <w:rsid w:val="00AC621D"/>
    <w:rsid w:val="00AD3191"/>
    <w:rsid w:val="00AE3545"/>
    <w:rsid w:val="00AE4079"/>
    <w:rsid w:val="00AF1EB3"/>
    <w:rsid w:val="00AF58C8"/>
    <w:rsid w:val="00B0411C"/>
    <w:rsid w:val="00B079CC"/>
    <w:rsid w:val="00B41178"/>
    <w:rsid w:val="00B47AF2"/>
    <w:rsid w:val="00B803B4"/>
    <w:rsid w:val="00B912B2"/>
    <w:rsid w:val="00B9230F"/>
    <w:rsid w:val="00B92B80"/>
    <w:rsid w:val="00B9530E"/>
    <w:rsid w:val="00BA0B9E"/>
    <w:rsid w:val="00BA5A08"/>
    <w:rsid w:val="00BA78E5"/>
    <w:rsid w:val="00BB0F1E"/>
    <w:rsid w:val="00BC789D"/>
    <w:rsid w:val="00BD3512"/>
    <w:rsid w:val="00BE558C"/>
    <w:rsid w:val="00C05B33"/>
    <w:rsid w:val="00C34625"/>
    <w:rsid w:val="00C407B8"/>
    <w:rsid w:val="00C40CEC"/>
    <w:rsid w:val="00C630F4"/>
    <w:rsid w:val="00C67B90"/>
    <w:rsid w:val="00CB6C46"/>
    <w:rsid w:val="00CF0142"/>
    <w:rsid w:val="00CF6FC9"/>
    <w:rsid w:val="00D028F0"/>
    <w:rsid w:val="00D064F9"/>
    <w:rsid w:val="00D1428C"/>
    <w:rsid w:val="00D22378"/>
    <w:rsid w:val="00D36DA4"/>
    <w:rsid w:val="00D41043"/>
    <w:rsid w:val="00D63A0C"/>
    <w:rsid w:val="00D65F1F"/>
    <w:rsid w:val="00D662E7"/>
    <w:rsid w:val="00D740D7"/>
    <w:rsid w:val="00D81F0D"/>
    <w:rsid w:val="00D8689F"/>
    <w:rsid w:val="00DA2C1C"/>
    <w:rsid w:val="00DB1469"/>
    <w:rsid w:val="00DB2F6E"/>
    <w:rsid w:val="00DD348A"/>
    <w:rsid w:val="00DE69F4"/>
    <w:rsid w:val="00DF1F16"/>
    <w:rsid w:val="00E07A5C"/>
    <w:rsid w:val="00E20692"/>
    <w:rsid w:val="00E303CE"/>
    <w:rsid w:val="00E37676"/>
    <w:rsid w:val="00E51EEC"/>
    <w:rsid w:val="00E66274"/>
    <w:rsid w:val="00E72961"/>
    <w:rsid w:val="00E73F55"/>
    <w:rsid w:val="00E749B5"/>
    <w:rsid w:val="00E90245"/>
    <w:rsid w:val="00E9039A"/>
    <w:rsid w:val="00EA095C"/>
    <w:rsid w:val="00EA3F5E"/>
    <w:rsid w:val="00EA5ED8"/>
    <w:rsid w:val="00EC4DA8"/>
    <w:rsid w:val="00EC63C7"/>
    <w:rsid w:val="00ED3507"/>
    <w:rsid w:val="00F07DD8"/>
    <w:rsid w:val="00F33AF5"/>
    <w:rsid w:val="00F6192D"/>
    <w:rsid w:val="00F624BB"/>
    <w:rsid w:val="00F64E0A"/>
    <w:rsid w:val="00F6770F"/>
    <w:rsid w:val="00F777F7"/>
    <w:rsid w:val="00F938E8"/>
    <w:rsid w:val="00FB19BE"/>
    <w:rsid w:val="00FB504A"/>
    <w:rsid w:val="00FC1676"/>
    <w:rsid w:val="00FC2320"/>
    <w:rsid w:val="00FD0870"/>
    <w:rsid w:val="00FE6600"/>
    <w:rsid w:val="00FE6DF2"/>
    <w:rsid w:val="00FF73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38E913"/>
  <w15:docId w15:val="{1B6BD680-5E6D-4124-B1EF-6C7571226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749B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160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160B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160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160B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938F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938F2"/>
    <w:rPr>
      <w:sz w:val="18"/>
      <w:szCs w:val="18"/>
    </w:rPr>
  </w:style>
  <w:style w:type="paragraph" w:styleId="a6">
    <w:name w:val="List Paragraph"/>
    <w:basedOn w:val="a"/>
    <w:uiPriority w:val="34"/>
    <w:qFormat/>
    <w:rsid w:val="009B6A9D"/>
    <w:pPr>
      <w:ind w:firstLineChars="200" w:firstLine="420"/>
    </w:pPr>
  </w:style>
  <w:style w:type="character" w:styleId="a7">
    <w:name w:val="annotation reference"/>
    <w:basedOn w:val="a0"/>
    <w:uiPriority w:val="99"/>
    <w:semiHidden/>
    <w:unhideWhenUsed/>
    <w:rsid w:val="00AC149A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AC149A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AC149A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AC149A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AC149A"/>
    <w:rPr>
      <w:b/>
      <w:bCs/>
    </w:rPr>
  </w:style>
  <w:style w:type="paragraph" w:styleId="aa">
    <w:name w:val="No Spacing"/>
    <w:uiPriority w:val="1"/>
    <w:qFormat/>
    <w:rsid w:val="00E51EEC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6.jpeg"/><Relationship Id="rId53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0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microsoft.com/office/2011/relationships/commentsExtended" Target="commentsExtended.xm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comments" Target="comments.xml"/><Relationship Id="rId48" Type="http://schemas.openxmlformats.org/officeDocument/2006/relationships/image" Target="media/image39.jpeg"/><Relationship Id="rId8" Type="http://schemas.openxmlformats.org/officeDocument/2006/relationships/image" Target="media/image1.png"/><Relationship Id="rId51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C0BA21-932A-417E-B4AA-22808110D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1596</TotalTime>
  <Pages>37</Pages>
  <Words>1135</Words>
  <Characters>6470</Characters>
  <Application>Microsoft Office Word</Application>
  <DocSecurity>0</DocSecurity>
  <Lines>53</Lines>
  <Paragraphs>15</Paragraphs>
  <ScaleCrop>false</ScaleCrop>
  <Company>china</Company>
  <LinksUpToDate>false</LinksUpToDate>
  <CharactersWithSpaces>7590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192</cp:revision>
  <dcterms:created xsi:type="dcterms:W3CDTF">2017-12-15T05:18:00Z</dcterms:created>
  <dcterms:modified xsi:type="dcterms:W3CDTF">2017-12-27T08:45:00Z</dcterms:modified>
</cp:coreProperties>
</file>